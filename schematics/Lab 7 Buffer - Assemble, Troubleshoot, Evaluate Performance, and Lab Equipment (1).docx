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81BDD" w14:textId="77777777" w:rsidR="00793103" w:rsidRDefault="00793103">
      <w:pPr>
        <w:rPr>
          <w:ins w:id="0" w:author="Ezra Senanu" w:date="2024-06-21T14:42:00Z" w16du:dateUtc="2024-06-21T20:42:00Z"/>
        </w:rPr>
      </w:pPr>
    </w:p>
    <w:tbl>
      <w:tblPr>
        <w:tblW w:w="5096" w:type="pct"/>
        <w:jc w:val="center"/>
        <w:tblLook w:val="04A0" w:firstRow="1" w:lastRow="0" w:firstColumn="1" w:lastColumn="0" w:noHBand="0" w:noVBand="1"/>
      </w:tblPr>
      <w:tblGrid>
        <w:gridCol w:w="9540"/>
      </w:tblGrid>
      <w:tr w:rsidR="00094CB8" w14:paraId="5145D6A8" w14:textId="77777777" w:rsidTr="002F72B7">
        <w:trPr>
          <w:trHeight w:val="2880"/>
          <w:jc w:val="center"/>
        </w:trPr>
        <w:sdt>
          <w:sdtPr>
            <w:rPr>
              <w:rFonts w:ascii="Cambria" w:eastAsiaTheme="majorEastAsia" w:hAnsi="Cambria" w:cstheme="majorBidi"/>
              <w:caps/>
            </w:rPr>
            <w:alias w:val="Company"/>
            <w:id w:val="15524243"/>
            <w:placeholder>
              <w:docPart w:val="5F5B21A5E4DC472588FA61076EFED785"/>
            </w:placeholder>
            <w:dataBinding w:prefixMappings="xmlns:ns0='http://schemas.openxmlformats.org/officeDocument/2006/extended-properties'" w:xpath="/ns0:Properties[1]/ns0:Company[1]" w:storeItemID="{6668398D-A668-4E3E-A5EB-62B293D839F1}"/>
            <w:text/>
          </w:sdtPr>
          <w:sdtContent>
            <w:tc>
              <w:tcPr>
                <w:tcW w:w="5000" w:type="pct"/>
              </w:tcPr>
              <w:p w14:paraId="79AF3309" w14:textId="77777777" w:rsidR="00094CB8" w:rsidRDefault="008A06CA" w:rsidP="002F72B7">
                <w:pPr>
                  <w:pStyle w:val="NoSpacing"/>
                  <w:jc w:val="center"/>
                  <w:rPr>
                    <w:rFonts w:asciiTheme="majorHAnsi" w:eastAsiaTheme="majorEastAsia" w:hAnsiTheme="majorHAnsi" w:cstheme="majorBidi"/>
                    <w:caps/>
                  </w:rPr>
                </w:pPr>
                <w:r>
                  <w:rPr>
                    <w:rFonts w:ascii="Cambria" w:eastAsiaTheme="majorEastAsia" w:hAnsi="Cambria" w:cstheme="majorBidi"/>
                    <w:caps/>
                  </w:rPr>
                  <w:t>Brigham Young University - Idaho</w:t>
                </w:r>
              </w:p>
            </w:tc>
          </w:sdtContent>
        </w:sdt>
      </w:tr>
      <w:tr w:rsidR="00094CB8" w14:paraId="25A9F134" w14:textId="77777777" w:rsidTr="002F72B7">
        <w:trPr>
          <w:trHeight w:val="1440"/>
          <w:jc w:val="center"/>
        </w:trPr>
        <w:sdt>
          <w:sdtPr>
            <w:rPr>
              <w:rFonts w:asciiTheme="majorHAnsi" w:eastAsiaTheme="majorEastAsia" w:hAnsiTheme="majorHAnsi" w:cstheme="majorBidi"/>
              <w:color w:val="323E4F" w:themeColor="text2" w:themeShade="BF"/>
              <w:spacing w:val="5"/>
              <w:kern w:val="28"/>
              <w:sz w:val="52"/>
              <w:szCs w:val="52"/>
            </w:rPr>
            <w:alias w:val="Title"/>
            <w:id w:val="15524250"/>
            <w:placeholder>
              <w:docPart w:val="48AC7EBC37C64F738C1CAACA3D73A4EE"/>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7F48C491" w14:textId="5C26256F" w:rsidR="00094CB8" w:rsidRDefault="00503861" w:rsidP="002F72B7">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color w:val="323E4F" w:themeColor="text2" w:themeShade="BF"/>
                    <w:spacing w:val="5"/>
                    <w:kern w:val="28"/>
                    <w:sz w:val="52"/>
                    <w:szCs w:val="52"/>
                  </w:rPr>
                  <w:t>ECEN 250</w:t>
                </w:r>
                <w:r w:rsidR="00A93119">
                  <w:rPr>
                    <w:rFonts w:asciiTheme="majorHAnsi" w:eastAsiaTheme="majorEastAsia" w:hAnsiTheme="majorHAnsi" w:cstheme="majorBidi"/>
                    <w:color w:val="323E4F" w:themeColor="text2" w:themeShade="BF"/>
                    <w:spacing w:val="5"/>
                    <w:kern w:val="28"/>
                    <w:sz w:val="52"/>
                    <w:szCs w:val="52"/>
                  </w:rPr>
                  <w:t xml:space="preserve"> – </w:t>
                </w:r>
                <w:r>
                  <w:rPr>
                    <w:rFonts w:asciiTheme="majorHAnsi" w:eastAsiaTheme="majorEastAsia" w:hAnsiTheme="majorHAnsi" w:cstheme="majorBidi"/>
                    <w:color w:val="323E4F" w:themeColor="text2" w:themeShade="BF"/>
                    <w:spacing w:val="5"/>
                    <w:kern w:val="28"/>
                    <w:sz w:val="52"/>
                    <w:szCs w:val="52"/>
                  </w:rPr>
                  <w:t xml:space="preserve">Lab </w:t>
                </w:r>
                <w:r w:rsidR="00A93119">
                  <w:rPr>
                    <w:rFonts w:asciiTheme="majorHAnsi" w:eastAsiaTheme="majorEastAsia" w:hAnsiTheme="majorHAnsi" w:cstheme="majorBidi"/>
                    <w:color w:val="323E4F" w:themeColor="text2" w:themeShade="BF"/>
                    <w:spacing w:val="5"/>
                    <w:kern w:val="28"/>
                    <w:sz w:val="52"/>
                    <w:szCs w:val="52"/>
                  </w:rPr>
                  <w:t>7</w:t>
                </w:r>
              </w:p>
            </w:tc>
          </w:sdtContent>
        </w:sdt>
      </w:tr>
      <w:tr w:rsidR="00094CB8" w14:paraId="5708CAE3" w14:textId="77777777" w:rsidTr="002F72B7">
        <w:trPr>
          <w:trHeight w:val="720"/>
          <w:jc w:val="center"/>
        </w:trPr>
        <w:sdt>
          <w:sdtPr>
            <w:rPr>
              <w:rFonts w:asciiTheme="majorHAnsi" w:eastAsiaTheme="majorEastAsia" w:hAnsiTheme="majorHAnsi" w:cstheme="majorBidi"/>
              <w:color w:val="323E4F" w:themeColor="text2" w:themeShade="BF"/>
              <w:spacing w:val="5"/>
              <w:kern w:val="28"/>
              <w:sz w:val="52"/>
              <w:szCs w:val="52"/>
            </w:rPr>
            <w:alias w:val="Subtitle"/>
            <w:id w:val="15524255"/>
            <w:placeholder>
              <w:docPart w:val="70D489B7E27F476EA8084DB9AAF5AA35"/>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03971B8E" w14:textId="31C48897" w:rsidR="00094CB8" w:rsidRDefault="00A93119" w:rsidP="002F72B7">
                <w:pPr>
                  <w:pStyle w:val="NoSpacing"/>
                  <w:jc w:val="center"/>
                  <w:rPr>
                    <w:rFonts w:asciiTheme="majorHAnsi" w:eastAsiaTheme="majorEastAsia" w:hAnsiTheme="majorHAnsi" w:cstheme="majorBidi"/>
                    <w:sz w:val="44"/>
                    <w:szCs w:val="44"/>
                  </w:rPr>
                </w:pPr>
                <w:r w:rsidRPr="00A93119">
                  <w:rPr>
                    <w:rFonts w:asciiTheme="majorHAnsi" w:eastAsiaTheme="majorEastAsia" w:hAnsiTheme="majorHAnsi" w:cstheme="majorBidi"/>
                    <w:color w:val="323E4F" w:themeColor="text2" w:themeShade="BF"/>
                    <w:spacing w:val="5"/>
                    <w:kern w:val="28"/>
                    <w:sz w:val="52"/>
                    <w:szCs w:val="52"/>
                  </w:rPr>
                  <w:t>Buffer</w:t>
                </w:r>
                <w:r>
                  <w:rPr>
                    <w:rFonts w:asciiTheme="majorHAnsi" w:eastAsiaTheme="majorEastAsia" w:hAnsiTheme="majorHAnsi" w:cstheme="majorBidi"/>
                    <w:color w:val="323E4F" w:themeColor="text2" w:themeShade="BF"/>
                    <w:spacing w:val="5"/>
                    <w:kern w:val="28"/>
                    <w:sz w:val="52"/>
                    <w:szCs w:val="52"/>
                  </w:rPr>
                  <w:t xml:space="preserve"> – </w:t>
                </w:r>
                <w:r w:rsidRPr="00A93119">
                  <w:rPr>
                    <w:rFonts w:asciiTheme="majorHAnsi" w:eastAsiaTheme="majorEastAsia" w:hAnsiTheme="majorHAnsi" w:cstheme="majorBidi"/>
                    <w:color w:val="323E4F" w:themeColor="text2" w:themeShade="BF"/>
                    <w:spacing w:val="5"/>
                    <w:kern w:val="28"/>
                    <w:sz w:val="52"/>
                    <w:szCs w:val="52"/>
                  </w:rPr>
                  <w:t>Assemble, Troubleshoot, Evaluate Performance, and Lab Equipment.docx</w:t>
                </w:r>
              </w:p>
            </w:tc>
          </w:sdtContent>
        </w:sdt>
      </w:tr>
      <w:tr w:rsidR="00094CB8" w14:paraId="77DF903B" w14:textId="77777777" w:rsidTr="002F72B7">
        <w:trPr>
          <w:trHeight w:val="360"/>
          <w:jc w:val="center"/>
        </w:trPr>
        <w:tc>
          <w:tcPr>
            <w:tcW w:w="5000" w:type="pct"/>
            <w:vAlign w:val="center"/>
          </w:tcPr>
          <w:p w14:paraId="075C3811" w14:textId="77777777" w:rsidR="00094CB8" w:rsidRDefault="00094CB8" w:rsidP="002F72B7">
            <w:pPr>
              <w:pStyle w:val="NoSpacing"/>
              <w:jc w:val="center"/>
            </w:pPr>
          </w:p>
        </w:tc>
      </w:tr>
      <w:tr w:rsidR="00094CB8" w14:paraId="4AB6F6E5" w14:textId="77777777" w:rsidTr="002F72B7">
        <w:trPr>
          <w:trHeight w:val="360"/>
          <w:jc w:val="center"/>
        </w:trPr>
        <w:tc>
          <w:tcPr>
            <w:tcW w:w="5000" w:type="pct"/>
            <w:vAlign w:val="center"/>
          </w:tcPr>
          <w:p w14:paraId="56AD2024" w14:textId="77777777" w:rsidR="00094CB8" w:rsidRDefault="00094CB8" w:rsidP="002F72B7">
            <w:pPr>
              <w:pStyle w:val="NoSpacing"/>
              <w:jc w:val="center"/>
              <w:rPr>
                <w:b/>
                <w:bCs/>
              </w:rPr>
            </w:pPr>
          </w:p>
        </w:tc>
      </w:tr>
      <w:tr w:rsidR="00094CB8" w14:paraId="42566F66" w14:textId="77777777" w:rsidTr="002F72B7">
        <w:trPr>
          <w:trHeight w:val="360"/>
          <w:jc w:val="center"/>
        </w:trPr>
        <w:sdt>
          <w:sdtPr>
            <w:rPr>
              <w:b/>
              <w:bCs/>
            </w:rPr>
            <w:alias w:val="Date"/>
            <w:id w:val="516659546"/>
            <w:placeholder>
              <w:docPart w:val="E0A89788CF3D4D87B3A3C7FCC54A727E"/>
            </w:placeholder>
            <w:dataBinding w:prefixMappings="xmlns:ns0='http://schemas.microsoft.com/office/2006/coverPageProps'" w:xpath="/ns0:CoverPageProperties[1]/ns0:PublishDate[1]" w:storeItemID="{55AF091B-3C7A-41E3-B477-F2FDAA23CFDA}"/>
            <w:date w:fullDate="2023-09-29T00:00:00Z">
              <w:dateFormat w:val="M/d/yyyy"/>
              <w:lid w:val="en-US"/>
              <w:storeMappedDataAs w:val="dateTime"/>
              <w:calendar w:val="gregorian"/>
            </w:date>
          </w:sdtPr>
          <w:sdtContent>
            <w:tc>
              <w:tcPr>
                <w:tcW w:w="5000" w:type="pct"/>
                <w:vAlign w:val="center"/>
              </w:tcPr>
              <w:p w14:paraId="682A85A8" w14:textId="6363DC05" w:rsidR="00094CB8" w:rsidRDefault="004E3C71" w:rsidP="002F72B7">
                <w:pPr>
                  <w:pStyle w:val="NoSpacing"/>
                  <w:jc w:val="center"/>
                  <w:rPr>
                    <w:b/>
                    <w:bCs/>
                  </w:rPr>
                </w:pPr>
                <w:r>
                  <w:rPr>
                    <w:b/>
                    <w:bCs/>
                  </w:rPr>
                  <w:t>9/29/2023</w:t>
                </w:r>
              </w:p>
            </w:tc>
          </w:sdtContent>
        </w:sdt>
      </w:tr>
    </w:tbl>
    <w:p w14:paraId="20E25CD0" w14:textId="3B4C0011" w:rsidR="3389D8C4" w:rsidRDefault="3389D8C4">
      <w:r>
        <w:br w:type="page"/>
      </w:r>
    </w:p>
    <w:p w14:paraId="6C98A837" w14:textId="5D873216" w:rsidR="3389D8C4" w:rsidRDefault="3389D8C4" w:rsidP="3389D8C4">
      <w:pPr>
        <w:rPr>
          <w:b/>
          <w:bCs/>
          <w:sz w:val="28"/>
          <w:szCs w:val="28"/>
        </w:rPr>
      </w:pPr>
    </w:p>
    <w:sdt>
      <w:sdtPr>
        <w:rPr>
          <w:rFonts w:asciiTheme="minorHAnsi" w:eastAsiaTheme="minorHAnsi" w:hAnsiTheme="minorHAnsi" w:cstheme="minorBidi"/>
          <w:color w:val="auto"/>
          <w:sz w:val="22"/>
          <w:szCs w:val="22"/>
        </w:rPr>
        <w:id w:val="2104218430"/>
        <w:docPartObj>
          <w:docPartGallery w:val="Table of Contents"/>
          <w:docPartUnique/>
        </w:docPartObj>
      </w:sdtPr>
      <w:sdtEndPr>
        <w:rPr>
          <w:b/>
          <w:bCs/>
          <w:noProof/>
        </w:rPr>
      </w:sdtEndPr>
      <w:sdtContent>
        <w:p w14:paraId="4D3A0946" w14:textId="2318B584" w:rsidR="00094CB8" w:rsidRPr="00A72CFE" w:rsidRDefault="00094CB8" w:rsidP="212F9113">
          <w:pPr>
            <w:pStyle w:val="TOCHeading"/>
            <w:jc w:val="center"/>
            <w:rPr>
              <w:rFonts w:asciiTheme="minorHAnsi" w:eastAsiaTheme="minorEastAsia" w:hAnsiTheme="minorHAnsi" w:cstheme="minorBidi"/>
              <w:color w:val="auto"/>
              <w:sz w:val="22"/>
              <w:szCs w:val="22"/>
            </w:rPr>
          </w:pPr>
          <w:r>
            <w:t>Table of Contents</w:t>
          </w:r>
        </w:p>
        <w:p w14:paraId="076A6CB6" w14:textId="4C105947" w:rsidR="00A32CA6" w:rsidRDefault="00094CB8">
          <w:pPr>
            <w:pStyle w:val="TOC1"/>
            <w:tabs>
              <w:tab w:val="right" w:leader="dot" w:pos="9350"/>
            </w:tabs>
            <w:rPr>
              <w:rFonts w:eastAsiaTheme="minorEastAsia"/>
              <w:noProof/>
            </w:rPr>
          </w:pPr>
          <w:r w:rsidRPr="212F9113">
            <w:fldChar w:fldCharType="begin"/>
          </w:r>
          <w:r>
            <w:instrText xml:space="preserve"> TOC \o "1-3" \h \z \u </w:instrText>
          </w:r>
          <w:r w:rsidRPr="212F9113">
            <w:fldChar w:fldCharType="separate"/>
          </w:r>
          <w:hyperlink w:anchor="_Toc131846388" w:history="1">
            <w:r w:rsidR="00A32CA6" w:rsidRPr="002E5D68">
              <w:rPr>
                <w:rStyle w:val="Hyperlink"/>
                <w:noProof/>
              </w:rPr>
              <w:t>Objectives</w:t>
            </w:r>
            <w:r w:rsidR="00A32CA6">
              <w:rPr>
                <w:noProof/>
                <w:webHidden/>
              </w:rPr>
              <w:tab/>
            </w:r>
            <w:r w:rsidR="00A32CA6">
              <w:rPr>
                <w:noProof/>
                <w:webHidden/>
              </w:rPr>
              <w:fldChar w:fldCharType="begin"/>
            </w:r>
            <w:r w:rsidR="00A32CA6">
              <w:rPr>
                <w:noProof/>
                <w:webHidden/>
              </w:rPr>
              <w:instrText xml:space="preserve"> PAGEREF _Toc131846388 \h </w:instrText>
            </w:r>
            <w:r w:rsidR="00A32CA6">
              <w:rPr>
                <w:noProof/>
                <w:webHidden/>
              </w:rPr>
            </w:r>
            <w:r w:rsidR="00A32CA6">
              <w:rPr>
                <w:noProof/>
                <w:webHidden/>
              </w:rPr>
              <w:fldChar w:fldCharType="separate"/>
            </w:r>
            <w:r w:rsidR="00A32CA6">
              <w:rPr>
                <w:noProof/>
                <w:webHidden/>
              </w:rPr>
              <w:t>3</w:t>
            </w:r>
            <w:r w:rsidR="00A32CA6">
              <w:rPr>
                <w:noProof/>
                <w:webHidden/>
              </w:rPr>
              <w:fldChar w:fldCharType="end"/>
            </w:r>
          </w:hyperlink>
        </w:p>
        <w:p w14:paraId="18D9378B" w14:textId="68E1D9E4" w:rsidR="00A32CA6" w:rsidRDefault="00000000">
          <w:pPr>
            <w:pStyle w:val="TOC1"/>
            <w:tabs>
              <w:tab w:val="right" w:leader="dot" w:pos="9350"/>
            </w:tabs>
            <w:rPr>
              <w:rFonts w:eastAsiaTheme="minorEastAsia"/>
              <w:noProof/>
            </w:rPr>
          </w:pPr>
          <w:hyperlink w:anchor="_Toc131846389" w:history="1">
            <w:r w:rsidR="00A32CA6" w:rsidRPr="002E5D68">
              <w:rPr>
                <w:rStyle w:val="Hyperlink"/>
                <w:noProof/>
              </w:rPr>
              <w:t>Principles to Be Studied</w:t>
            </w:r>
            <w:r w:rsidR="00A32CA6">
              <w:rPr>
                <w:noProof/>
                <w:webHidden/>
              </w:rPr>
              <w:tab/>
            </w:r>
            <w:r w:rsidR="00A32CA6">
              <w:rPr>
                <w:noProof/>
                <w:webHidden/>
              </w:rPr>
              <w:fldChar w:fldCharType="begin"/>
            </w:r>
            <w:r w:rsidR="00A32CA6">
              <w:rPr>
                <w:noProof/>
                <w:webHidden/>
              </w:rPr>
              <w:instrText xml:space="preserve"> PAGEREF _Toc131846389 \h </w:instrText>
            </w:r>
            <w:r w:rsidR="00A32CA6">
              <w:rPr>
                <w:noProof/>
                <w:webHidden/>
              </w:rPr>
            </w:r>
            <w:r w:rsidR="00A32CA6">
              <w:rPr>
                <w:noProof/>
                <w:webHidden/>
              </w:rPr>
              <w:fldChar w:fldCharType="separate"/>
            </w:r>
            <w:r w:rsidR="00A32CA6">
              <w:rPr>
                <w:noProof/>
                <w:webHidden/>
              </w:rPr>
              <w:t>3</w:t>
            </w:r>
            <w:r w:rsidR="00A32CA6">
              <w:rPr>
                <w:noProof/>
                <w:webHidden/>
              </w:rPr>
              <w:fldChar w:fldCharType="end"/>
            </w:r>
          </w:hyperlink>
        </w:p>
        <w:p w14:paraId="60349687" w14:textId="1CE8D27A" w:rsidR="00A32CA6" w:rsidRDefault="00000000">
          <w:pPr>
            <w:pStyle w:val="TOC1"/>
            <w:tabs>
              <w:tab w:val="right" w:leader="dot" w:pos="9350"/>
            </w:tabs>
            <w:rPr>
              <w:rFonts w:eastAsiaTheme="minorEastAsia"/>
              <w:noProof/>
            </w:rPr>
          </w:pPr>
          <w:hyperlink w:anchor="_Toc131846390" w:history="1">
            <w:r w:rsidR="00A32CA6" w:rsidRPr="002E5D68">
              <w:rPr>
                <w:rStyle w:val="Hyperlink"/>
                <w:noProof/>
              </w:rPr>
              <w:t>Background</w:t>
            </w:r>
            <w:r w:rsidR="00A32CA6">
              <w:rPr>
                <w:noProof/>
                <w:webHidden/>
              </w:rPr>
              <w:tab/>
            </w:r>
            <w:r w:rsidR="00A32CA6">
              <w:rPr>
                <w:noProof/>
                <w:webHidden/>
              </w:rPr>
              <w:fldChar w:fldCharType="begin"/>
            </w:r>
            <w:r w:rsidR="00A32CA6">
              <w:rPr>
                <w:noProof/>
                <w:webHidden/>
              </w:rPr>
              <w:instrText xml:space="preserve"> PAGEREF _Toc131846390 \h </w:instrText>
            </w:r>
            <w:r w:rsidR="00A32CA6">
              <w:rPr>
                <w:noProof/>
                <w:webHidden/>
              </w:rPr>
            </w:r>
            <w:r w:rsidR="00A32CA6">
              <w:rPr>
                <w:noProof/>
                <w:webHidden/>
              </w:rPr>
              <w:fldChar w:fldCharType="separate"/>
            </w:r>
            <w:r w:rsidR="00A32CA6">
              <w:rPr>
                <w:noProof/>
                <w:webHidden/>
              </w:rPr>
              <w:t>3</w:t>
            </w:r>
            <w:r w:rsidR="00A32CA6">
              <w:rPr>
                <w:noProof/>
                <w:webHidden/>
              </w:rPr>
              <w:fldChar w:fldCharType="end"/>
            </w:r>
          </w:hyperlink>
        </w:p>
        <w:p w14:paraId="5C7F9A60" w14:textId="2516B970" w:rsidR="00A32CA6" w:rsidRDefault="00000000">
          <w:pPr>
            <w:pStyle w:val="TOC1"/>
            <w:tabs>
              <w:tab w:val="right" w:leader="dot" w:pos="9350"/>
            </w:tabs>
            <w:rPr>
              <w:rFonts w:eastAsiaTheme="minorEastAsia"/>
              <w:noProof/>
            </w:rPr>
          </w:pPr>
          <w:hyperlink w:anchor="_Toc131846391" w:history="1">
            <w:r w:rsidR="00A32CA6" w:rsidRPr="002E5D68">
              <w:rPr>
                <w:rStyle w:val="Hyperlink"/>
                <w:noProof/>
              </w:rPr>
              <w:t>Design Specifications</w:t>
            </w:r>
            <w:r w:rsidR="00A32CA6">
              <w:rPr>
                <w:noProof/>
                <w:webHidden/>
              </w:rPr>
              <w:tab/>
            </w:r>
            <w:r w:rsidR="00A32CA6">
              <w:rPr>
                <w:noProof/>
                <w:webHidden/>
              </w:rPr>
              <w:fldChar w:fldCharType="begin"/>
            </w:r>
            <w:r w:rsidR="00A32CA6">
              <w:rPr>
                <w:noProof/>
                <w:webHidden/>
              </w:rPr>
              <w:instrText xml:space="preserve"> PAGEREF _Toc131846391 \h </w:instrText>
            </w:r>
            <w:r w:rsidR="00A32CA6">
              <w:rPr>
                <w:noProof/>
                <w:webHidden/>
              </w:rPr>
            </w:r>
            <w:r w:rsidR="00A32CA6">
              <w:rPr>
                <w:noProof/>
                <w:webHidden/>
              </w:rPr>
              <w:fldChar w:fldCharType="separate"/>
            </w:r>
            <w:r w:rsidR="00A32CA6">
              <w:rPr>
                <w:noProof/>
                <w:webHidden/>
              </w:rPr>
              <w:t>3</w:t>
            </w:r>
            <w:r w:rsidR="00A32CA6">
              <w:rPr>
                <w:noProof/>
                <w:webHidden/>
              </w:rPr>
              <w:fldChar w:fldCharType="end"/>
            </w:r>
          </w:hyperlink>
        </w:p>
        <w:p w14:paraId="26522CD8" w14:textId="24F404C5" w:rsidR="00A32CA6" w:rsidRDefault="00000000">
          <w:pPr>
            <w:pStyle w:val="TOC1"/>
            <w:tabs>
              <w:tab w:val="right" w:leader="dot" w:pos="9350"/>
            </w:tabs>
            <w:rPr>
              <w:rFonts w:eastAsiaTheme="minorEastAsia"/>
              <w:noProof/>
            </w:rPr>
          </w:pPr>
          <w:hyperlink w:anchor="_Toc131846392" w:history="1">
            <w:r w:rsidR="00A32CA6" w:rsidRPr="002E5D68">
              <w:rPr>
                <w:rStyle w:val="Hyperlink"/>
                <w:noProof/>
              </w:rPr>
              <w:t>Procedures</w:t>
            </w:r>
            <w:r w:rsidR="00A32CA6">
              <w:rPr>
                <w:noProof/>
                <w:webHidden/>
              </w:rPr>
              <w:tab/>
            </w:r>
            <w:r w:rsidR="00A32CA6">
              <w:rPr>
                <w:noProof/>
                <w:webHidden/>
              </w:rPr>
              <w:fldChar w:fldCharType="begin"/>
            </w:r>
            <w:r w:rsidR="00A32CA6">
              <w:rPr>
                <w:noProof/>
                <w:webHidden/>
              </w:rPr>
              <w:instrText xml:space="preserve"> PAGEREF _Toc131846392 \h </w:instrText>
            </w:r>
            <w:r w:rsidR="00A32CA6">
              <w:rPr>
                <w:noProof/>
                <w:webHidden/>
              </w:rPr>
            </w:r>
            <w:r w:rsidR="00A32CA6">
              <w:rPr>
                <w:noProof/>
                <w:webHidden/>
              </w:rPr>
              <w:fldChar w:fldCharType="separate"/>
            </w:r>
            <w:r w:rsidR="00A32CA6">
              <w:rPr>
                <w:noProof/>
                <w:webHidden/>
              </w:rPr>
              <w:t>4</w:t>
            </w:r>
            <w:r w:rsidR="00A32CA6">
              <w:rPr>
                <w:noProof/>
                <w:webHidden/>
              </w:rPr>
              <w:fldChar w:fldCharType="end"/>
            </w:r>
          </w:hyperlink>
        </w:p>
        <w:p w14:paraId="398F1763" w14:textId="16A05771" w:rsidR="00A32CA6" w:rsidRDefault="00000000">
          <w:pPr>
            <w:pStyle w:val="TOC2"/>
            <w:tabs>
              <w:tab w:val="right" w:leader="dot" w:pos="9350"/>
            </w:tabs>
            <w:rPr>
              <w:rFonts w:eastAsiaTheme="minorEastAsia"/>
              <w:noProof/>
            </w:rPr>
          </w:pPr>
          <w:hyperlink w:anchor="_Toc131846393" w:history="1">
            <w:r w:rsidR="00A32CA6" w:rsidRPr="002E5D68">
              <w:rPr>
                <w:rStyle w:val="Hyperlink"/>
                <w:noProof/>
              </w:rPr>
              <w:t>Learn how to use lab equipment</w:t>
            </w:r>
            <w:r w:rsidR="00A32CA6">
              <w:rPr>
                <w:noProof/>
                <w:webHidden/>
              </w:rPr>
              <w:tab/>
            </w:r>
            <w:r w:rsidR="00A32CA6">
              <w:rPr>
                <w:noProof/>
                <w:webHidden/>
              </w:rPr>
              <w:fldChar w:fldCharType="begin"/>
            </w:r>
            <w:r w:rsidR="00A32CA6">
              <w:rPr>
                <w:noProof/>
                <w:webHidden/>
              </w:rPr>
              <w:instrText xml:space="preserve"> PAGEREF _Toc131846393 \h </w:instrText>
            </w:r>
            <w:r w:rsidR="00A32CA6">
              <w:rPr>
                <w:noProof/>
                <w:webHidden/>
              </w:rPr>
            </w:r>
            <w:r w:rsidR="00A32CA6">
              <w:rPr>
                <w:noProof/>
                <w:webHidden/>
              </w:rPr>
              <w:fldChar w:fldCharType="separate"/>
            </w:r>
            <w:r w:rsidR="00A32CA6">
              <w:rPr>
                <w:noProof/>
                <w:webHidden/>
              </w:rPr>
              <w:t>4</w:t>
            </w:r>
            <w:r w:rsidR="00A32CA6">
              <w:rPr>
                <w:noProof/>
                <w:webHidden/>
              </w:rPr>
              <w:fldChar w:fldCharType="end"/>
            </w:r>
          </w:hyperlink>
        </w:p>
        <w:p w14:paraId="4180FE4B" w14:textId="1B9DA770" w:rsidR="00A32CA6" w:rsidRDefault="00000000">
          <w:pPr>
            <w:pStyle w:val="TOC2"/>
            <w:tabs>
              <w:tab w:val="right" w:leader="dot" w:pos="9350"/>
            </w:tabs>
            <w:rPr>
              <w:rFonts w:eastAsiaTheme="minorEastAsia"/>
              <w:noProof/>
            </w:rPr>
          </w:pPr>
          <w:hyperlink w:anchor="_Toc131846394" w:history="1">
            <w:r w:rsidR="00A32CA6" w:rsidRPr="002E5D68">
              <w:rPr>
                <w:rStyle w:val="Hyperlink"/>
                <w:noProof/>
              </w:rPr>
              <w:t>Learn about Potentiometers</w:t>
            </w:r>
            <w:r w:rsidR="00A32CA6">
              <w:rPr>
                <w:noProof/>
                <w:webHidden/>
              </w:rPr>
              <w:tab/>
            </w:r>
            <w:r w:rsidR="00A32CA6">
              <w:rPr>
                <w:noProof/>
                <w:webHidden/>
              </w:rPr>
              <w:fldChar w:fldCharType="begin"/>
            </w:r>
            <w:r w:rsidR="00A32CA6">
              <w:rPr>
                <w:noProof/>
                <w:webHidden/>
              </w:rPr>
              <w:instrText xml:space="preserve"> PAGEREF _Toc131846394 \h </w:instrText>
            </w:r>
            <w:r w:rsidR="00A32CA6">
              <w:rPr>
                <w:noProof/>
                <w:webHidden/>
              </w:rPr>
            </w:r>
            <w:r w:rsidR="00A32CA6">
              <w:rPr>
                <w:noProof/>
                <w:webHidden/>
              </w:rPr>
              <w:fldChar w:fldCharType="separate"/>
            </w:r>
            <w:r w:rsidR="00A32CA6">
              <w:rPr>
                <w:noProof/>
                <w:webHidden/>
              </w:rPr>
              <w:t>4</w:t>
            </w:r>
            <w:r w:rsidR="00A32CA6">
              <w:rPr>
                <w:noProof/>
                <w:webHidden/>
              </w:rPr>
              <w:fldChar w:fldCharType="end"/>
            </w:r>
          </w:hyperlink>
        </w:p>
        <w:p w14:paraId="0CA8481C" w14:textId="646AD49F" w:rsidR="00A32CA6" w:rsidRDefault="00000000">
          <w:pPr>
            <w:pStyle w:val="TOC1"/>
            <w:tabs>
              <w:tab w:val="right" w:leader="dot" w:pos="9350"/>
            </w:tabs>
            <w:rPr>
              <w:rFonts w:eastAsiaTheme="minorEastAsia"/>
              <w:noProof/>
            </w:rPr>
          </w:pPr>
          <w:hyperlink w:anchor="_Toc131846395" w:history="1">
            <w:r w:rsidR="00A32CA6" w:rsidRPr="002E5D68">
              <w:rPr>
                <w:rStyle w:val="Hyperlink"/>
                <w:noProof/>
              </w:rPr>
              <w:t>Solder and Test</w:t>
            </w:r>
            <w:r w:rsidR="00A32CA6">
              <w:rPr>
                <w:noProof/>
                <w:webHidden/>
              </w:rPr>
              <w:tab/>
            </w:r>
            <w:r w:rsidR="00A32CA6">
              <w:rPr>
                <w:noProof/>
                <w:webHidden/>
              </w:rPr>
              <w:fldChar w:fldCharType="begin"/>
            </w:r>
            <w:r w:rsidR="00A32CA6">
              <w:rPr>
                <w:noProof/>
                <w:webHidden/>
              </w:rPr>
              <w:instrText xml:space="preserve"> PAGEREF _Toc131846395 \h </w:instrText>
            </w:r>
            <w:r w:rsidR="00A32CA6">
              <w:rPr>
                <w:noProof/>
                <w:webHidden/>
              </w:rPr>
            </w:r>
            <w:r w:rsidR="00A32CA6">
              <w:rPr>
                <w:noProof/>
                <w:webHidden/>
              </w:rPr>
              <w:fldChar w:fldCharType="separate"/>
            </w:r>
            <w:r w:rsidR="00A32CA6">
              <w:rPr>
                <w:noProof/>
                <w:webHidden/>
              </w:rPr>
              <w:t>4</w:t>
            </w:r>
            <w:r w:rsidR="00A32CA6">
              <w:rPr>
                <w:noProof/>
                <w:webHidden/>
              </w:rPr>
              <w:fldChar w:fldCharType="end"/>
            </w:r>
          </w:hyperlink>
        </w:p>
        <w:p w14:paraId="2EE30AE0" w14:textId="0C5E6895" w:rsidR="00A32CA6" w:rsidRDefault="00000000">
          <w:pPr>
            <w:pStyle w:val="TOC1"/>
            <w:tabs>
              <w:tab w:val="right" w:leader="dot" w:pos="9350"/>
            </w:tabs>
            <w:rPr>
              <w:rFonts w:eastAsiaTheme="minorEastAsia"/>
              <w:noProof/>
            </w:rPr>
          </w:pPr>
          <w:hyperlink w:anchor="_Toc131846396" w:history="1">
            <w:r w:rsidR="00A32CA6" w:rsidRPr="002E5D68">
              <w:rPr>
                <w:rStyle w:val="Hyperlink"/>
                <w:noProof/>
              </w:rPr>
              <w:t>Troubleshooting</w:t>
            </w:r>
            <w:r w:rsidR="00A32CA6">
              <w:rPr>
                <w:noProof/>
                <w:webHidden/>
              </w:rPr>
              <w:tab/>
            </w:r>
            <w:r w:rsidR="00A32CA6">
              <w:rPr>
                <w:noProof/>
                <w:webHidden/>
              </w:rPr>
              <w:fldChar w:fldCharType="begin"/>
            </w:r>
            <w:r w:rsidR="00A32CA6">
              <w:rPr>
                <w:noProof/>
                <w:webHidden/>
              </w:rPr>
              <w:instrText xml:space="preserve"> PAGEREF _Toc131846396 \h </w:instrText>
            </w:r>
            <w:r w:rsidR="00A32CA6">
              <w:rPr>
                <w:noProof/>
                <w:webHidden/>
              </w:rPr>
            </w:r>
            <w:r w:rsidR="00A32CA6">
              <w:rPr>
                <w:noProof/>
                <w:webHidden/>
              </w:rPr>
              <w:fldChar w:fldCharType="separate"/>
            </w:r>
            <w:r w:rsidR="00A32CA6">
              <w:rPr>
                <w:noProof/>
                <w:webHidden/>
              </w:rPr>
              <w:t>10</w:t>
            </w:r>
            <w:r w:rsidR="00A32CA6">
              <w:rPr>
                <w:noProof/>
                <w:webHidden/>
              </w:rPr>
              <w:fldChar w:fldCharType="end"/>
            </w:r>
          </w:hyperlink>
        </w:p>
        <w:p w14:paraId="57250FC3" w14:textId="3C37E670" w:rsidR="00A32CA6" w:rsidRDefault="00000000">
          <w:pPr>
            <w:pStyle w:val="TOC1"/>
            <w:tabs>
              <w:tab w:val="right" w:leader="dot" w:pos="9350"/>
            </w:tabs>
            <w:rPr>
              <w:rFonts w:eastAsiaTheme="minorEastAsia"/>
              <w:noProof/>
            </w:rPr>
          </w:pPr>
          <w:hyperlink w:anchor="_Toc131846397" w:history="1">
            <w:r w:rsidR="00A32CA6" w:rsidRPr="002E5D68">
              <w:rPr>
                <w:rStyle w:val="Hyperlink"/>
                <w:noProof/>
              </w:rPr>
              <w:t>Pass Off</w:t>
            </w:r>
            <w:r w:rsidR="00A32CA6">
              <w:rPr>
                <w:noProof/>
                <w:webHidden/>
              </w:rPr>
              <w:tab/>
            </w:r>
            <w:r w:rsidR="00A32CA6">
              <w:rPr>
                <w:noProof/>
                <w:webHidden/>
              </w:rPr>
              <w:fldChar w:fldCharType="begin"/>
            </w:r>
            <w:r w:rsidR="00A32CA6">
              <w:rPr>
                <w:noProof/>
                <w:webHidden/>
              </w:rPr>
              <w:instrText xml:space="preserve"> PAGEREF _Toc131846397 \h </w:instrText>
            </w:r>
            <w:r w:rsidR="00A32CA6">
              <w:rPr>
                <w:noProof/>
                <w:webHidden/>
              </w:rPr>
            </w:r>
            <w:r w:rsidR="00A32CA6">
              <w:rPr>
                <w:noProof/>
                <w:webHidden/>
              </w:rPr>
              <w:fldChar w:fldCharType="separate"/>
            </w:r>
            <w:r w:rsidR="00A32CA6">
              <w:rPr>
                <w:noProof/>
                <w:webHidden/>
              </w:rPr>
              <w:t>11</w:t>
            </w:r>
            <w:r w:rsidR="00A32CA6">
              <w:rPr>
                <w:noProof/>
                <w:webHidden/>
              </w:rPr>
              <w:fldChar w:fldCharType="end"/>
            </w:r>
          </w:hyperlink>
        </w:p>
        <w:p w14:paraId="43DA8441" w14:textId="12C8FE1E" w:rsidR="00A32CA6" w:rsidRDefault="00000000">
          <w:pPr>
            <w:pStyle w:val="TOC1"/>
            <w:tabs>
              <w:tab w:val="right" w:leader="dot" w:pos="9350"/>
            </w:tabs>
            <w:rPr>
              <w:rFonts w:eastAsiaTheme="minorEastAsia"/>
              <w:noProof/>
            </w:rPr>
          </w:pPr>
          <w:hyperlink w:anchor="_Toc131846398" w:history="1">
            <w:r w:rsidR="00A32CA6" w:rsidRPr="002E5D68">
              <w:rPr>
                <w:rStyle w:val="Hyperlink"/>
                <w:noProof/>
              </w:rPr>
              <w:t>Lab Report</w:t>
            </w:r>
            <w:r w:rsidR="00A32CA6">
              <w:rPr>
                <w:noProof/>
                <w:webHidden/>
              </w:rPr>
              <w:tab/>
            </w:r>
            <w:r w:rsidR="00A32CA6">
              <w:rPr>
                <w:noProof/>
                <w:webHidden/>
              </w:rPr>
              <w:fldChar w:fldCharType="begin"/>
            </w:r>
            <w:r w:rsidR="00A32CA6">
              <w:rPr>
                <w:noProof/>
                <w:webHidden/>
              </w:rPr>
              <w:instrText xml:space="preserve"> PAGEREF _Toc131846398 \h </w:instrText>
            </w:r>
            <w:r w:rsidR="00A32CA6">
              <w:rPr>
                <w:noProof/>
                <w:webHidden/>
              </w:rPr>
            </w:r>
            <w:r w:rsidR="00A32CA6">
              <w:rPr>
                <w:noProof/>
                <w:webHidden/>
              </w:rPr>
              <w:fldChar w:fldCharType="separate"/>
            </w:r>
            <w:r w:rsidR="00A32CA6">
              <w:rPr>
                <w:noProof/>
                <w:webHidden/>
              </w:rPr>
              <w:t>12</w:t>
            </w:r>
            <w:r w:rsidR="00A32CA6">
              <w:rPr>
                <w:noProof/>
                <w:webHidden/>
              </w:rPr>
              <w:fldChar w:fldCharType="end"/>
            </w:r>
          </w:hyperlink>
        </w:p>
        <w:p w14:paraId="35A47AB0" w14:textId="31109857" w:rsidR="00094CB8" w:rsidRDefault="00094CB8" w:rsidP="00094CB8">
          <w:r w:rsidRPr="212F9113">
            <w:rPr>
              <w:b/>
              <w:bCs/>
              <w:noProof/>
            </w:rPr>
            <w:fldChar w:fldCharType="end"/>
          </w:r>
        </w:p>
      </w:sdtContent>
    </w:sdt>
    <w:p w14:paraId="02037288" w14:textId="2318B584" w:rsidR="00094CB8" w:rsidRDefault="00094CB8" w:rsidP="00094CB8"/>
    <w:p w14:paraId="594D6E8C" w14:textId="2318B584" w:rsidR="00094CB8" w:rsidRDefault="00094CB8" w:rsidP="00094CB8">
      <w:r>
        <w:br w:type="page"/>
      </w:r>
    </w:p>
    <w:p w14:paraId="0A96D1F9" w14:textId="2318B584" w:rsidR="00094CB8" w:rsidRDefault="00094CB8" w:rsidP="00094CB8">
      <w:pPr>
        <w:pStyle w:val="Heading1"/>
      </w:pPr>
      <w:bookmarkStart w:id="1" w:name="_Toc131846388"/>
      <w:r>
        <w:lastRenderedPageBreak/>
        <w:t>Objectives</w:t>
      </w:r>
      <w:bookmarkEnd w:id="1"/>
    </w:p>
    <w:p w14:paraId="5701F128" w14:textId="41FE7D8A" w:rsidR="00981731" w:rsidRDefault="003B37ED" w:rsidP="00981731">
      <w:pPr>
        <w:spacing w:line="360" w:lineRule="auto"/>
        <w:contextualSpacing/>
        <w:rPr>
          <w:rFonts w:asciiTheme="majorHAnsi" w:hAnsiTheme="majorHAnsi"/>
          <w:sz w:val="24"/>
          <w:szCs w:val="24"/>
        </w:rPr>
      </w:pPr>
      <w:r>
        <w:rPr>
          <w:rFonts w:asciiTheme="majorHAnsi" w:hAnsiTheme="majorHAnsi"/>
          <w:sz w:val="24"/>
          <w:szCs w:val="24"/>
        </w:rPr>
        <w:t>The objective of this laboratory is to solder the components on the Buffer amplifier, troubleshoot an</w:t>
      </w:r>
      <w:r w:rsidR="00C45E79">
        <w:rPr>
          <w:rFonts w:asciiTheme="majorHAnsi" w:hAnsiTheme="majorHAnsi"/>
          <w:sz w:val="24"/>
          <w:szCs w:val="24"/>
        </w:rPr>
        <w:t>y problems, and validate that it meets the design specifications.</w:t>
      </w:r>
      <w:r w:rsidR="009E0301">
        <w:rPr>
          <w:rFonts w:asciiTheme="majorHAnsi" w:hAnsiTheme="majorHAnsi"/>
          <w:sz w:val="24"/>
          <w:szCs w:val="24"/>
        </w:rPr>
        <w:t xml:space="preserve">  You will be introduced to soldering and using lab equipment, such as the function generator and the oscilloscope</w:t>
      </w:r>
      <w:r w:rsidR="00705D70">
        <w:rPr>
          <w:rFonts w:asciiTheme="majorHAnsi" w:hAnsiTheme="majorHAnsi"/>
          <w:sz w:val="24"/>
          <w:szCs w:val="24"/>
        </w:rPr>
        <w:t>.  Also, how to connect to and take measurements on the stereo amplifier</w:t>
      </w:r>
      <w:r w:rsidR="009E0301">
        <w:rPr>
          <w:rFonts w:asciiTheme="majorHAnsi" w:hAnsiTheme="majorHAnsi"/>
          <w:sz w:val="24"/>
          <w:szCs w:val="24"/>
        </w:rPr>
        <w:t>.</w:t>
      </w:r>
    </w:p>
    <w:p w14:paraId="4D5F6933" w14:textId="151678CA" w:rsidR="00094CB8" w:rsidRDefault="00094CB8" w:rsidP="00094CB8">
      <w:pPr>
        <w:pStyle w:val="Heading1"/>
      </w:pPr>
      <w:bookmarkStart w:id="2" w:name="_Toc131846389"/>
      <w:r>
        <w:t xml:space="preserve">Principles </w:t>
      </w:r>
      <w:r w:rsidR="009A72B0">
        <w:t>to</w:t>
      </w:r>
      <w:r>
        <w:t xml:space="preserve"> Be Studied</w:t>
      </w:r>
      <w:bookmarkEnd w:id="2"/>
    </w:p>
    <w:p w14:paraId="605398E0" w14:textId="01B53883"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 xml:space="preserve">Terms used in design </w:t>
      </w:r>
      <w:r w:rsidR="007C7345">
        <w:rPr>
          <w:rFonts w:asciiTheme="majorHAnsi" w:hAnsiTheme="majorHAnsi"/>
          <w:sz w:val="24"/>
          <w:szCs w:val="24"/>
        </w:rPr>
        <w:t>specifications.</w:t>
      </w:r>
    </w:p>
    <w:p w14:paraId="021CBC65"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Voltage dividers and variable resistors</w:t>
      </w:r>
    </w:p>
    <w:p w14:paraId="23741B33"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Parallel and series resistance</w:t>
      </w:r>
    </w:p>
    <w:p w14:paraId="38444953"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Audio (logarithmic) and linear taper potentiometers</w:t>
      </w:r>
    </w:p>
    <w:p w14:paraId="2EBDBECF"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Basic inverting amplifier op-amp gain design</w:t>
      </w:r>
    </w:p>
    <w:p w14:paraId="404DD3E1" w14:textId="77777777" w:rsidR="00981731" w:rsidRDefault="00981731"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Op-amp virtual short characteristics and input impedance</w:t>
      </w:r>
    </w:p>
    <w:p w14:paraId="04C63FED" w14:textId="2B553F21" w:rsidR="00981731" w:rsidRDefault="007C7345" w:rsidP="00981731">
      <w:pPr>
        <w:pStyle w:val="ListParagraph"/>
        <w:numPr>
          <w:ilvl w:val="0"/>
          <w:numId w:val="1"/>
        </w:numPr>
        <w:spacing w:line="360" w:lineRule="auto"/>
        <w:rPr>
          <w:rFonts w:asciiTheme="majorHAnsi" w:hAnsiTheme="majorHAnsi"/>
          <w:sz w:val="24"/>
          <w:szCs w:val="24"/>
        </w:rPr>
      </w:pPr>
      <w:r>
        <w:rPr>
          <w:rFonts w:asciiTheme="majorHAnsi" w:hAnsiTheme="majorHAnsi"/>
          <w:sz w:val="24"/>
          <w:szCs w:val="24"/>
        </w:rPr>
        <w:t>Thevenin</w:t>
      </w:r>
      <w:r w:rsidR="00981731">
        <w:rPr>
          <w:rFonts w:asciiTheme="majorHAnsi" w:hAnsiTheme="majorHAnsi"/>
          <w:sz w:val="24"/>
          <w:szCs w:val="24"/>
        </w:rPr>
        <w:t xml:space="preserve"> equivalents</w:t>
      </w:r>
    </w:p>
    <w:p w14:paraId="448F0AC3" w14:textId="77777777" w:rsidR="00981731" w:rsidRPr="00E27006" w:rsidRDefault="00981731" w:rsidP="00981731">
      <w:pPr>
        <w:pStyle w:val="ListParagraph"/>
        <w:numPr>
          <w:ilvl w:val="0"/>
          <w:numId w:val="1"/>
        </w:numPr>
        <w:spacing w:line="240" w:lineRule="auto"/>
        <w:rPr>
          <w:rFonts w:asciiTheme="majorHAnsi" w:hAnsiTheme="majorHAnsi"/>
          <w:sz w:val="24"/>
          <w:szCs w:val="24"/>
        </w:rPr>
      </w:pPr>
      <w:r>
        <w:rPr>
          <w:rFonts w:asciiTheme="majorHAnsi" w:hAnsiTheme="majorHAnsi"/>
          <w:sz w:val="24"/>
          <w:szCs w:val="24"/>
        </w:rPr>
        <w:t>Signal clipping</w:t>
      </w:r>
    </w:p>
    <w:p w14:paraId="1F72AA5D" w14:textId="77777777" w:rsidR="00094CB8" w:rsidRDefault="00094CB8" w:rsidP="00094CB8">
      <w:pPr>
        <w:pStyle w:val="Heading1"/>
      </w:pPr>
      <w:bookmarkStart w:id="3" w:name="_Toc131846390"/>
      <w:r w:rsidRPr="003E5670">
        <w:t>Background</w:t>
      </w:r>
      <w:bookmarkEnd w:id="3"/>
    </w:p>
    <w:p w14:paraId="7CCBD3B9" w14:textId="6D661527" w:rsidR="00981731" w:rsidRPr="00981731" w:rsidRDefault="00981731" w:rsidP="3389D8C4">
      <w:pPr>
        <w:spacing w:line="360" w:lineRule="auto"/>
        <w:contextualSpacing/>
        <w:rPr>
          <w:rFonts w:asciiTheme="majorHAnsi" w:eastAsiaTheme="minorEastAsia" w:hAnsiTheme="majorHAnsi"/>
          <w:sz w:val="24"/>
          <w:szCs w:val="24"/>
        </w:rPr>
      </w:pPr>
      <w:r w:rsidRPr="3389D8C4">
        <w:rPr>
          <w:rFonts w:asciiTheme="majorHAnsi" w:hAnsiTheme="majorHAnsi"/>
          <w:sz w:val="24"/>
          <w:szCs w:val="24"/>
        </w:rPr>
        <w:t xml:space="preserve">High quality stereo amplifiers have a very high input impedance (typically </w:t>
      </w:r>
      <m:oMath>
        <m:r>
          <w:rPr>
            <w:rFonts w:ascii="Cambria Math" w:hAnsi="Cambria Math"/>
            <w:sz w:val="24"/>
            <w:szCs w:val="24"/>
          </w:rPr>
          <m:t>1</m:t>
        </m:r>
        <m:r>
          <m:rPr>
            <m:nor/>
          </m:rPr>
          <w:rPr>
            <w:rFonts w:ascii="Cambria Math" w:hAnsi="Cambria Math"/>
            <w:sz w:val="24"/>
            <w:szCs w:val="24"/>
          </w:rPr>
          <m:t>M</m:t>
        </m:r>
        <m:r>
          <m:rPr>
            <m:sty m:val="p"/>
          </m:rPr>
          <w:rPr>
            <w:rFonts w:ascii="Cambria Math" w:hAnsi="Cambria Math"/>
            <w:sz w:val="24"/>
            <w:szCs w:val="24"/>
          </w:rPr>
          <m:t>Ω</m:t>
        </m:r>
        <m:r>
          <w:rPr>
            <w:rFonts w:ascii="Cambria Math" w:hAnsi="Cambria Math"/>
            <w:sz w:val="24"/>
            <w:szCs w:val="24"/>
          </w:rPr>
          <m:t>-20</m:t>
        </m:r>
        <m:r>
          <m:rPr>
            <m:nor/>
          </m:rPr>
          <w:rPr>
            <w:rFonts w:ascii="Cambria Math" w:hAnsi="Cambria Math"/>
            <w:sz w:val="24"/>
            <w:szCs w:val="24"/>
          </w:rPr>
          <m:t>M</m:t>
        </m:r>
        <m:r>
          <m:rPr>
            <m:sty m:val="p"/>
          </m:rPr>
          <w:rPr>
            <w:rFonts w:ascii="Cambria Math" w:hAnsi="Cambria Math"/>
            <w:sz w:val="24"/>
            <w:szCs w:val="24"/>
          </w:rPr>
          <m:t>Ω</m:t>
        </m:r>
      </m:oMath>
      <w:r w:rsidRPr="3389D8C4">
        <w:rPr>
          <w:rFonts w:asciiTheme="majorHAnsi" w:eastAsiaTheme="minorEastAsia" w:hAnsiTheme="majorHAnsi"/>
          <w:sz w:val="24"/>
          <w:szCs w:val="24"/>
        </w:rPr>
        <w:t xml:space="preserve">). This high impedance reduces loading the signal source output stage. Driving the volume control directly with the line-in signal source is a </w:t>
      </w:r>
      <w:r w:rsidR="009A72B0" w:rsidRPr="3389D8C4">
        <w:rPr>
          <w:rFonts w:asciiTheme="majorHAnsi" w:eastAsiaTheme="minorEastAsia" w:hAnsiTheme="majorHAnsi"/>
          <w:sz w:val="24"/>
          <w:szCs w:val="24"/>
        </w:rPr>
        <w:t>low-quality</w:t>
      </w:r>
      <w:r w:rsidRPr="3389D8C4">
        <w:rPr>
          <w:rFonts w:asciiTheme="majorHAnsi" w:eastAsiaTheme="minorEastAsia" w:hAnsiTheme="majorHAnsi"/>
          <w:sz w:val="24"/>
          <w:szCs w:val="24"/>
        </w:rPr>
        <w:t xml:space="preserve"> design. Secondly, we would like to boost the signal slightly for our internal processing so that we have plenty of signal strength to drive the final amplifier stage to full output level. Lastly, what is a stereo without volume and balance controls?</w:t>
      </w:r>
    </w:p>
    <w:p w14:paraId="1A28A2DB" w14:textId="77777777" w:rsidR="00981731" w:rsidRDefault="00981731" w:rsidP="00981731">
      <w:pPr>
        <w:pStyle w:val="Heading1"/>
        <w:rPr>
          <w:rFonts w:eastAsiaTheme="minorEastAsia"/>
        </w:rPr>
      </w:pPr>
      <w:bookmarkStart w:id="4" w:name="_Toc131846391"/>
      <w:r>
        <w:rPr>
          <w:rFonts w:eastAsiaTheme="minorEastAsia"/>
        </w:rPr>
        <w:t>Design Specifications</w:t>
      </w:r>
      <w:bookmarkEnd w:id="4"/>
    </w:p>
    <w:p w14:paraId="23FC5DD6" w14:textId="77777777" w:rsidR="00981731" w:rsidRDefault="00981731" w:rsidP="00981731">
      <w:pPr>
        <w:rPr>
          <w:rFonts w:asciiTheme="majorHAnsi" w:eastAsiaTheme="minorEastAsia" w:hAnsiTheme="majorHAnsi"/>
          <w:b/>
          <w:sz w:val="24"/>
          <w:szCs w:val="24"/>
          <w:u w:val="single"/>
        </w:rPr>
      </w:pPr>
      <w:r w:rsidRPr="007B0AC9">
        <w:rPr>
          <w:rFonts w:asciiTheme="majorHAnsi" w:eastAsiaTheme="minorEastAsia" w:hAnsiTheme="majorHAnsi"/>
          <w:b/>
          <w:sz w:val="24"/>
          <w:szCs w:val="24"/>
          <w:u w:val="single"/>
        </w:rPr>
        <w:t>Volume Control</w:t>
      </w:r>
    </w:p>
    <w:p w14:paraId="23A8B003" w14:textId="77777777" w:rsidR="00981731" w:rsidRPr="007B0AC9" w:rsidRDefault="00981731" w:rsidP="00981731">
      <w:pPr>
        <w:pStyle w:val="ListParagraph"/>
        <w:numPr>
          <w:ilvl w:val="0"/>
          <w:numId w:val="4"/>
        </w:numPr>
      </w:pPr>
      <w:r>
        <w:rPr>
          <w:rFonts w:asciiTheme="majorHAnsi" w:eastAsiaTheme="minorEastAsia" w:hAnsiTheme="majorHAnsi"/>
          <w:sz w:val="24"/>
          <w:szCs w:val="24"/>
        </w:rPr>
        <w:t>Dual channel, single control tracking</w:t>
      </w:r>
    </w:p>
    <w:p w14:paraId="197531B1" w14:textId="109ADE17" w:rsidR="00981731" w:rsidRPr="007B0AC9" w:rsidRDefault="00981731" w:rsidP="00981731">
      <w:pPr>
        <w:pStyle w:val="ListParagraph"/>
        <w:numPr>
          <w:ilvl w:val="0"/>
          <w:numId w:val="4"/>
        </w:numPr>
      </w:pPr>
      <w:r>
        <w:rPr>
          <w:rFonts w:asciiTheme="majorHAnsi" w:eastAsiaTheme="minorEastAsia" w:hAnsiTheme="majorHAnsi"/>
          <w:sz w:val="24"/>
          <w:szCs w:val="24"/>
        </w:rPr>
        <w:t xml:space="preserve">Less than </w:t>
      </w:r>
      <m:oMath>
        <m:r>
          <w:rPr>
            <w:rFonts w:ascii="Cambria Math" w:eastAsiaTheme="minorEastAsia" w:hAnsi="Cambria Math"/>
            <w:sz w:val="24"/>
            <w:szCs w:val="24"/>
          </w:rPr>
          <m:t>1</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in tracking variation between left and right channels</w:t>
      </w:r>
    </w:p>
    <w:p w14:paraId="11B3DB74" w14:textId="77777777" w:rsidR="009A72B0" w:rsidRDefault="009A72B0">
      <w:pPr>
        <w:rPr>
          <w:rFonts w:asciiTheme="majorHAnsi" w:eastAsiaTheme="minorEastAsia" w:hAnsiTheme="majorHAnsi"/>
          <w:b/>
          <w:sz w:val="24"/>
          <w:szCs w:val="24"/>
          <w:u w:val="single"/>
        </w:rPr>
      </w:pPr>
      <w:r>
        <w:rPr>
          <w:rFonts w:asciiTheme="majorHAnsi" w:eastAsiaTheme="minorEastAsia" w:hAnsiTheme="majorHAnsi"/>
          <w:b/>
          <w:sz w:val="24"/>
          <w:szCs w:val="24"/>
          <w:u w:val="single"/>
        </w:rPr>
        <w:br w:type="page"/>
      </w:r>
    </w:p>
    <w:p w14:paraId="40001B88" w14:textId="06B2BAC5" w:rsidR="00981731" w:rsidRDefault="00981731" w:rsidP="00981731">
      <w:pPr>
        <w:rPr>
          <w:rFonts w:asciiTheme="majorHAnsi" w:eastAsiaTheme="minorEastAsia" w:hAnsiTheme="majorHAnsi"/>
          <w:b/>
          <w:sz w:val="24"/>
          <w:szCs w:val="24"/>
          <w:u w:val="single"/>
        </w:rPr>
      </w:pPr>
      <w:r>
        <w:rPr>
          <w:rFonts w:asciiTheme="majorHAnsi" w:eastAsiaTheme="minorEastAsia" w:hAnsiTheme="majorHAnsi"/>
          <w:b/>
          <w:sz w:val="24"/>
          <w:szCs w:val="24"/>
          <w:u w:val="single"/>
        </w:rPr>
        <w:lastRenderedPageBreak/>
        <w:t>Balance Control</w:t>
      </w:r>
    </w:p>
    <w:p w14:paraId="5F2D0E24" w14:textId="77777777" w:rsidR="00981731" w:rsidRPr="007B0AC9" w:rsidRDefault="00981731" w:rsidP="00981731">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Dual channel, single control inverse tracking</w:t>
      </w:r>
    </w:p>
    <w:p w14:paraId="5E845DD5" w14:textId="77777777" w:rsidR="00981731" w:rsidRDefault="00981731" w:rsidP="00981731">
      <w:pPr>
        <w:rPr>
          <w:rFonts w:asciiTheme="majorHAnsi" w:eastAsiaTheme="minorEastAsia" w:hAnsiTheme="majorHAnsi"/>
          <w:b/>
          <w:sz w:val="24"/>
          <w:szCs w:val="24"/>
          <w:u w:val="single"/>
        </w:rPr>
      </w:pPr>
      <w:r>
        <w:rPr>
          <w:rFonts w:asciiTheme="majorHAnsi" w:eastAsiaTheme="minorEastAsia" w:hAnsiTheme="majorHAnsi"/>
          <w:b/>
          <w:sz w:val="24"/>
          <w:szCs w:val="24"/>
          <w:u w:val="single"/>
        </w:rPr>
        <w:t>Line Buffer Amplifier</w:t>
      </w:r>
    </w:p>
    <w:p w14:paraId="17109DA8" w14:textId="5C5CC3A2" w:rsidR="00981731" w:rsidRDefault="00981731" w:rsidP="00981731">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 xml:space="preserve">Input impedance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in</m:t>
            </m:r>
          </m:sub>
        </m:sSub>
        <m:r>
          <w:rPr>
            <w:rFonts w:ascii="Cambria Math" w:eastAsiaTheme="minorEastAsia" w:hAnsi="Cambria Math"/>
            <w:sz w:val="24"/>
            <w:szCs w:val="24"/>
          </w:rPr>
          <m:t xml:space="preserve">≥10 </m:t>
        </m:r>
        <m:r>
          <m:rPr>
            <m:nor/>
          </m:rPr>
          <w:rPr>
            <w:rFonts w:ascii="Cambria Math" w:eastAsiaTheme="minorEastAsia" w:hAnsi="Cambria Math"/>
            <w:sz w:val="24"/>
            <w:szCs w:val="24"/>
          </w:rPr>
          <m:t>k</m:t>
        </m:r>
        <m:r>
          <m:rPr>
            <m:sty m:val="p"/>
          </m:rPr>
          <w:rPr>
            <w:rFonts w:ascii="Cambria Math" w:eastAsiaTheme="minorEastAsia" w:hAnsi="Cambria Math"/>
            <w:sz w:val="24"/>
            <w:szCs w:val="24"/>
          </w:rPr>
          <m:t>Ω</m:t>
        </m:r>
      </m:oMath>
    </w:p>
    <w:p w14:paraId="737CF15F" w14:textId="37B6818A" w:rsidR="00981731" w:rsidRDefault="00981731" w:rsidP="00981731">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Voltage gain (</w:t>
      </w:r>
      <m:oMath>
        <m:r>
          <w:rPr>
            <w:rFonts w:ascii="Cambria Math" w:eastAsiaTheme="minorEastAsia" w:hAnsi="Cambria Math"/>
            <w:sz w:val="24"/>
            <w:szCs w:val="24"/>
          </w:rPr>
          <m:t>A</m:t>
        </m:r>
      </m:oMath>
      <w:r>
        <w:rPr>
          <w:rFonts w:asciiTheme="majorHAnsi" w:eastAsiaTheme="minorEastAsia" w:hAnsiTheme="majorHAnsi"/>
          <w:sz w:val="24"/>
          <w:szCs w:val="24"/>
        </w:rPr>
        <w:t xml:space="preserve">): </w:t>
      </w:r>
      <m:oMath>
        <m:r>
          <w:rPr>
            <w:rFonts w:ascii="Cambria Math" w:eastAsiaTheme="minorEastAsia" w:hAnsi="Cambria Math"/>
            <w:sz w:val="24"/>
            <w:szCs w:val="24"/>
          </w:rPr>
          <m:t>-3</m:t>
        </m:r>
      </m:oMath>
      <w:r>
        <w:rPr>
          <w:rFonts w:asciiTheme="majorHAnsi" w:eastAsiaTheme="minorEastAsia" w:hAnsiTheme="majorHAnsi"/>
          <w:sz w:val="24"/>
          <w:szCs w:val="24"/>
        </w:rPr>
        <w:t>, nominal</w:t>
      </w:r>
      <w:r w:rsidR="00462D3D">
        <w:rPr>
          <w:rFonts w:asciiTheme="majorHAnsi" w:eastAsiaTheme="minorEastAsia" w:hAnsiTheme="majorHAnsi"/>
          <w:sz w:val="24"/>
          <w:szCs w:val="24"/>
        </w:rPr>
        <w:t xml:space="preserve">.  That is, </w:t>
      </w:r>
      <m:oMath>
        <m:sSub>
          <m:sSubPr>
            <m:ctrlPr>
              <w:rPr>
                <w:rFonts w:ascii="Cambria Math" w:eastAsiaTheme="minorEastAsia" w:hAnsi="Cambria Math"/>
                <w:i/>
                <w:sz w:val="24"/>
                <w:szCs w:val="24"/>
              </w:rPr>
            </m:ctrlPr>
          </m:sSub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m:t>
                </m:r>
              </m:e>
            </m:d>
          </m:e>
          <m:sub>
            <m:r>
              <w:rPr>
                <w:rFonts w:ascii="Cambria Math" w:eastAsiaTheme="minorEastAsia" w:hAnsi="Cambria Math"/>
                <w:sz w:val="24"/>
                <w:szCs w:val="24"/>
              </w:rPr>
              <m:t>db</m:t>
            </m:r>
          </m:sub>
        </m:sSub>
        <m:r>
          <w:rPr>
            <w:rFonts w:ascii="Cambria Math" w:eastAsiaTheme="minorEastAsia" w:hAnsi="Cambria Math"/>
            <w:sz w:val="24"/>
            <w:szCs w:val="24"/>
          </w:rPr>
          <m:t>=20</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r>
              <w:rPr>
                <w:rFonts w:ascii="Cambria Math" w:eastAsiaTheme="minorEastAsia" w:hAnsi="Cambria Math"/>
                <w:sz w:val="24"/>
                <w:szCs w:val="24"/>
              </w:rPr>
              <m:t>|-3|</m:t>
            </m:r>
          </m:e>
        </m:func>
        <m:r>
          <w:rPr>
            <w:rFonts w:ascii="Cambria Math" w:eastAsiaTheme="minorEastAsia" w:hAnsi="Cambria Math"/>
            <w:sz w:val="24"/>
            <w:szCs w:val="24"/>
          </w:rPr>
          <m:t xml:space="preserve">=9.5 </m:t>
        </m:r>
        <m:r>
          <m:rPr>
            <m:nor/>
          </m:rPr>
          <w:rPr>
            <w:rFonts w:ascii="Cambria Math" w:eastAsiaTheme="minorEastAsia" w:hAnsi="Cambria Math"/>
            <w:sz w:val="24"/>
            <w:szCs w:val="24"/>
          </w:rPr>
          <m:t>dB</m:t>
        </m:r>
      </m:oMath>
      <w:r w:rsidR="00462D3D">
        <w:rPr>
          <w:rFonts w:asciiTheme="majorHAnsi" w:eastAsiaTheme="minorEastAsia" w:hAnsiTheme="majorHAnsi"/>
          <w:sz w:val="24"/>
          <w:szCs w:val="24"/>
        </w:rPr>
        <w:t xml:space="preserve"> nominally.</w:t>
      </w:r>
    </w:p>
    <w:p w14:paraId="1B44C452" w14:textId="1FACD538" w:rsidR="00981731" w:rsidRDefault="00981731" w:rsidP="00981731">
      <w:pPr>
        <w:pStyle w:val="ListParagraph"/>
        <w:numPr>
          <w:ilvl w:val="0"/>
          <w:numId w:val="4"/>
        </w:numPr>
        <w:rPr>
          <w:rFonts w:asciiTheme="majorHAnsi" w:eastAsiaTheme="minorEastAsia" w:hAnsiTheme="majorHAnsi"/>
          <w:sz w:val="24"/>
          <w:szCs w:val="24"/>
        </w:rPr>
      </w:pPr>
      <w:r>
        <w:rPr>
          <w:rFonts w:asciiTheme="majorHAnsi" w:eastAsiaTheme="minorEastAsia" w:hAnsiTheme="majorHAnsi"/>
          <w:sz w:val="24"/>
          <w:szCs w:val="24"/>
        </w:rPr>
        <w:t>Frequency response:</w:t>
      </w:r>
      <w:r w:rsidR="00462D3D">
        <w:rPr>
          <w:rFonts w:asciiTheme="majorHAnsi" w:eastAsiaTheme="minorEastAsia" w:hAnsiTheme="majorHAnsi"/>
          <w:sz w:val="24"/>
          <w:szCs w:val="24"/>
        </w:rPr>
        <w:t xml:space="preserve"> </w:t>
      </w:r>
      <m:oMath>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m:t>
                    </m:r>
                    <m:d>
                      <m:dPr>
                        <m:ctrlPr>
                          <w:rPr>
                            <w:rFonts w:ascii="Cambria Math" w:eastAsiaTheme="minorEastAsia" w:hAnsi="Cambria Math"/>
                            <w:i/>
                            <w:sz w:val="24"/>
                            <w:szCs w:val="24"/>
                          </w:rPr>
                        </m:ctrlPr>
                      </m:dPr>
                      <m:e>
                        <m:r>
                          <w:rPr>
                            <w:rFonts w:ascii="Cambria Math" w:eastAsiaTheme="minorEastAsia" w:hAnsi="Cambria Math"/>
                            <w:sz w:val="24"/>
                            <w:szCs w:val="24"/>
                          </w:rPr>
                          <m:t>f</m:t>
                        </m:r>
                      </m:e>
                    </m:d>
                  </m:e>
                </m:d>
              </m:e>
              <m:sub>
                <m:r>
                  <m:rPr>
                    <m:nor/>
                  </m:rPr>
                  <w:rPr>
                    <w:rFonts w:ascii="Cambria Math" w:eastAsiaTheme="minorEastAsia" w:hAnsi="Cambria Math"/>
                    <w:sz w:val="24"/>
                    <w:szCs w:val="24"/>
                  </w:rPr>
                  <m:t>dB</m:t>
                </m:r>
              </m:sub>
            </m:sSub>
            <m:r>
              <w:rPr>
                <w:rFonts w:ascii="Cambria Math" w:eastAsiaTheme="minorEastAsia" w:hAnsi="Cambria Math"/>
                <w:sz w:val="24"/>
                <w:szCs w:val="24"/>
              </w:rPr>
              <m:t xml:space="preserve">-9.5 </m:t>
            </m:r>
            <m:r>
              <m:rPr>
                <m:nor/>
              </m:rPr>
              <w:rPr>
                <w:rFonts w:ascii="Cambria Math" w:eastAsiaTheme="minorEastAsia" w:hAnsi="Cambria Math"/>
                <w:sz w:val="24"/>
                <w:szCs w:val="24"/>
              </w:rPr>
              <m:t>dB</m:t>
            </m:r>
          </m:e>
        </m:d>
        <m:r>
          <w:rPr>
            <w:rFonts w:ascii="Cambria Math" w:eastAsiaTheme="minorEastAsia" w:hAnsi="Cambria Math"/>
            <w:sz w:val="24"/>
            <w:szCs w:val="24"/>
          </w:rPr>
          <m:t xml:space="preserve">≤3 </m:t>
        </m:r>
        <m:r>
          <m:rPr>
            <m:nor/>
          </m:rPr>
          <w:rPr>
            <w:rFonts w:ascii="Cambria Math" w:eastAsiaTheme="minorEastAsia" w:hAnsi="Cambria Math"/>
            <w:sz w:val="24"/>
            <w:szCs w:val="24"/>
          </w:rPr>
          <m:t>dB</m:t>
        </m:r>
      </m:oMath>
      <w:r>
        <w:rPr>
          <w:rFonts w:asciiTheme="majorHAnsi" w:eastAsiaTheme="minorEastAsia" w:hAnsiTheme="majorHAnsi"/>
          <w:sz w:val="24"/>
          <w:szCs w:val="24"/>
        </w:rPr>
        <w:t xml:space="preserve"> </w:t>
      </w:r>
      <w:r w:rsidR="00462D3D">
        <w:rPr>
          <w:rFonts w:asciiTheme="majorHAnsi" w:eastAsiaTheme="minorEastAsia" w:hAnsiTheme="majorHAnsi"/>
          <w:sz w:val="24"/>
          <w:szCs w:val="24"/>
        </w:rPr>
        <w:t xml:space="preserve">where </w:t>
      </w:r>
      <m:oMath>
        <m:r>
          <w:rPr>
            <w:rFonts w:ascii="Cambria Math" w:eastAsiaTheme="minorEastAsia" w:hAnsi="Cambria Math"/>
            <w:sz w:val="24"/>
            <w:szCs w:val="24"/>
          </w:rPr>
          <m:t xml:space="preserve">20 </m:t>
        </m:r>
        <m:r>
          <m:rPr>
            <m:nor/>
          </m:rPr>
          <w:rPr>
            <w:rFonts w:ascii="Cambria Math" w:eastAsiaTheme="minorEastAsia" w:hAnsi="Cambria Math"/>
            <w:sz w:val="24"/>
            <w:szCs w:val="24"/>
          </w:rPr>
          <m:t>Hz</m:t>
        </m:r>
        <m:r>
          <w:rPr>
            <w:rFonts w:ascii="Cambria Math" w:eastAsiaTheme="minorEastAsia" w:hAnsi="Cambria Math"/>
            <w:sz w:val="24"/>
            <w:szCs w:val="24"/>
          </w:rPr>
          <m:t xml:space="preserve">≤f≤20 </m:t>
        </m:r>
        <m:r>
          <m:rPr>
            <m:nor/>
          </m:rPr>
          <w:rPr>
            <w:rFonts w:ascii="Cambria Math" w:eastAsiaTheme="minorEastAsia" w:hAnsi="Cambria Math"/>
            <w:sz w:val="24"/>
            <w:szCs w:val="24"/>
          </w:rPr>
          <m:t>kHz</m:t>
        </m:r>
      </m:oMath>
    </w:p>
    <w:p w14:paraId="382C4C8A" w14:textId="3CDDBDD4" w:rsidR="00981731" w:rsidRDefault="00000000" w:rsidP="00981731">
      <w:pPr>
        <w:pStyle w:val="ListParagraph"/>
        <w:numPr>
          <w:ilvl w:val="0"/>
          <w:numId w:val="4"/>
        </w:numPr>
        <w:rPr>
          <w:rFonts w:asciiTheme="majorHAnsi" w:eastAsiaTheme="minorEastAsia" w:hAnsiTheme="majorHAnsi"/>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in</m:t>
            </m:r>
            <m:d>
              <m:dPr>
                <m:ctrlPr>
                  <w:rPr>
                    <w:rFonts w:ascii="Cambria Math" w:eastAsiaTheme="minorEastAsia" w:hAnsi="Cambria Math"/>
                    <w:i/>
                    <w:sz w:val="24"/>
                    <w:szCs w:val="24"/>
                  </w:rPr>
                </m:ctrlPr>
              </m:dPr>
              <m:e>
                <m:r>
                  <w:rPr>
                    <w:rFonts w:ascii="Cambria Math" w:eastAsiaTheme="minorEastAsia" w:hAnsi="Cambria Math"/>
                    <w:sz w:val="24"/>
                    <w:szCs w:val="24"/>
                  </w:rPr>
                  <m:t>max</m:t>
                </m:r>
              </m:e>
            </m:d>
          </m:sub>
        </m:sSub>
        <m:r>
          <w:rPr>
            <w:rFonts w:ascii="Cambria Math" w:eastAsiaTheme="minorEastAsia" w:hAnsi="Cambria Math"/>
            <w:sz w:val="24"/>
            <w:szCs w:val="24"/>
          </w:rPr>
          <m:t xml:space="preserve">=8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pp</m:t>
            </m:r>
          </m:sub>
        </m:sSub>
      </m:oMath>
    </w:p>
    <w:p w14:paraId="1681204E" w14:textId="77777777" w:rsidR="00981731" w:rsidRPr="007B0AC9" w:rsidRDefault="00981731" w:rsidP="00981731">
      <w:pPr>
        <w:pStyle w:val="ListParagraph"/>
        <w:numPr>
          <w:ilvl w:val="0"/>
          <w:numId w:val="4"/>
        </w:numPr>
        <w:spacing w:after="0" w:line="360" w:lineRule="auto"/>
        <w:rPr>
          <w:rFonts w:asciiTheme="majorHAnsi" w:eastAsiaTheme="minorEastAsia" w:hAnsiTheme="majorHAnsi"/>
          <w:sz w:val="24"/>
          <w:szCs w:val="24"/>
        </w:rPr>
      </w:pPr>
      <w:r>
        <w:rPr>
          <w:rFonts w:asciiTheme="majorHAnsi" w:eastAsiaTheme="minorEastAsia" w:hAnsiTheme="majorHAnsi"/>
          <w:sz w:val="24"/>
          <w:szCs w:val="24"/>
        </w:rPr>
        <w:t xml:space="preserve">Power supply: </w:t>
      </w:r>
      <m:oMath>
        <m:r>
          <w:rPr>
            <w:rFonts w:ascii="Cambria Math" w:eastAsiaTheme="minorEastAsia" w:hAnsi="Cambria Math"/>
            <w:sz w:val="24"/>
            <w:szCs w:val="24"/>
          </w:rPr>
          <m:t>±14</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DC</m:t>
            </m:r>
          </m:sub>
        </m:sSub>
      </m:oMath>
    </w:p>
    <w:p w14:paraId="72C0FF77" w14:textId="366BCD5C" w:rsidR="00981731" w:rsidRDefault="00981731" w:rsidP="00981731">
      <w:pPr>
        <w:pStyle w:val="Heading1"/>
        <w:spacing w:line="240" w:lineRule="auto"/>
        <w:rPr>
          <w:rFonts w:eastAsiaTheme="minorEastAsia"/>
        </w:rPr>
      </w:pPr>
      <w:bookmarkStart w:id="5" w:name="_Toc131846392"/>
      <w:r w:rsidRPr="212F9113">
        <w:rPr>
          <w:rFonts w:eastAsiaTheme="minorEastAsia"/>
        </w:rPr>
        <w:t>Procedures</w:t>
      </w:r>
      <w:bookmarkEnd w:id="5"/>
    </w:p>
    <w:p w14:paraId="40898B42" w14:textId="77777777" w:rsidR="00B806E7" w:rsidRDefault="008C5A6C" w:rsidP="009E6361">
      <w:pPr>
        <w:pStyle w:val="Heading2"/>
      </w:pPr>
      <w:bookmarkStart w:id="6" w:name="_Toc131846393"/>
      <w:r>
        <w:t>Learn how to use lab equipment</w:t>
      </w:r>
      <w:bookmarkEnd w:id="6"/>
    </w:p>
    <w:p w14:paraId="70EA62F3" w14:textId="6F6865F5" w:rsidR="003B37ED" w:rsidRDefault="00B806E7" w:rsidP="00B806E7">
      <w:pPr>
        <w:pStyle w:val="ListParagraph"/>
        <w:numPr>
          <w:ilvl w:val="0"/>
          <w:numId w:val="4"/>
        </w:numPr>
        <w:spacing w:line="360" w:lineRule="auto"/>
        <w:rPr>
          <w:rFonts w:asciiTheme="majorHAnsi" w:hAnsiTheme="majorHAnsi"/>
          <w:sz w:val="24"/>
          <w:szCs w:val="24"/>
        </w:rPr>
      </w:pPr>
      <w:r>
        <w:rPr>
          <w:rFonts w:asciiTheme="majorHAnsi" w:hAnsiTheme="majorHAnsi"/>
          <w:sz w:val="24"/>
          <w:szCs w:val="24"/>
        </w:rPr>
        <w:t>W</w:t>
      </w:r>
      <w:r w:rsidR="008C5A6C" w:rsidRPr="00B806E7">
        <w:rPr>
          <w:rFonts w:asciiTheme="majorHAnsi" w:hAnsiTheme="majorHAnsi"/>
          <w:sz w:val="24"/>
          <w:szCs w:val="24"/>
        </w:rPr>
        <w:t xml:space="preserve">atch </w:t>
      </w:r>
      <w:r>
        <w:rPr>
          <w:rFonts w:asciiTheme="majorHAnsi" w:hAnsiTheme="majorHAnsi"/>
          <w:sz w:val="24"/>
          <w:szCs w:val="24"/>
        </w:rPr>
        <w:t>Lab Equipment Introduction Videos</w:t>
      </w:r>
    </w:p>
    <w:p w14:paraId="131C6C68" w14:textId="6AEED49E" w:rsidR="006B3913" w:rsidRPr="00B806E7" w:rsidRDefault="00000000" w:rsidP="006B3913">
      <w:pPr>
        <w:pStyle w:val="ListParagraph"/>
        <w:numPr>
          <w:ilvl w:val="1"/>
          <w:numId w:val="4"/>
        </w:numPr>
        <w:spacing w:line="360" w:lineRule="auto"/>
        <w:rPr>
          <w:rFonts w:asciiTheme="majorHAnsi" w:hAnsiTheme="majorHAnsi"/>
          <w:sz w:val="24"/>
          <w:szCs w:val="24"/>
        </w:rPr>
      </w:pPr>
      <w:hyperlink r:id="rId12" w:history="1">
        <w:r w:rsidR="006B3913" w:rsidRPr="006B3913">
          <w:rPr>
            <w:rStyle w:val="Hyperlink"/>
            <w:rFonts w:asciiTheme="majorHAnsi" w:hAnsiTheme="majorHAnsi"/>
            <w:sz w:val="24"/>
            <w:szCs w:val="24"/>
          </w:rPr>
          <w:t>Video: Setup to test the Buffer PCB - Left Channel</w:t>
        </w:r>
      </w:hyperlink>
    </w:p>
    <w:p w14:paraId="5985494C" w14:textId="15E90885" w:rsidR="008C5A6C" w:rsidRDefault="00000000" w:rsidP="00B806E7">
      <w:pPr>
        <w:pStyle w:val="ListParagraph"/>
        <w:numPr>
          <w:ilvl w:val="1"/>
          <w:numId w:val="4"/>
        </w:numPr>
        <w:spacing w:line="360" w:lineRule="auto"/>
        <w:rPr>
          <w:rFonts w:asciiTheme="majorHAnsi" w:hAnsiTheme="majorHAnsi"/>
          <w:sz w:val="24"/>
          <w:szCs w:val="24"/>
        </w:rPr>
      </w:pPr>
      <w:hyperlink r:id="rId13" w:history="1">
        <w:r w:rsidR="0049608D">
          <w:rPr>
            <w:rStyle w:val="Hyperlink"/>
            <w:rFonts w:asciiTheme="majorHAnsi" w:hAnsiTheme="majorHAnsi"/>
            <w:sz w:val="24"/>
            <w:szCs w:val="24"/>
          </w:rPr>
          <w:t>Video:</w:t>
        </w:r>
        <w:r w:rsidR="0093047D">
          <w:rPr>
            <w:rStyle w:val="Hyperlink"/>
            <w:rFonts w:asciiTheme="majorHAnsi" w:hAnsiTheme="majorHAnsi"/>
            <w:sz w:val="24"/>
            <w:szCs w:val="24"/>
          </w:rPr>
          <w:t xml:space="preserve"> Function Generator Introduction</w:t>
        </w:r>
      </w:hyperlink>
    </w:p>
    <w:p w14:paraId="3327E7E9" w14:textId="09DA11A1" w:rsidR="00B806E7" w:rsidRDefault="00000000" w:rsidP="00B806E7">
      <w:pPr>
        <w:pStyle w:val="ListParagraph"/>
        <w:numPr>
          <w:ilvl w:val="1"/>
          <w:numId w:val="4"/>
        </w:numPr>
        <w:spacing w:line="360" w:lineRule="auto"/>
        <w:rPr>
          <w:rFonts w:asciiTheme="majorHAnsi" w:hAnsiTheme="majorHAnsi"/>
          <w:sz w:val="24"/>
          <w:szCs w:val="24"/>
        </w:rPr>
      </w:pPr>
      <w:hyperlink r:id="rId14" w:history="1">
        <w:r w:rsidR="0049608D">
          <w:rPr>
            <w:rStyle w:val="Hyperlink"/>
            <w:rFonts w:asciiTheme="majorHAnsi" w:hAnsiTheme="majorHAnsi"/>
            <w:sz w:val="24"/>
            <w:szCs w:val="24"/>
          </w:rPr>
          <w:t>Video:</w:t>
        </w:r>
        <w:r w:rsidR="0093047D" w:rsidRPr="0093047D">
          <w:rPr>
            <w:rStyle w:val="Hyperlink"/>
            <w:rFonts w:asciiTheme="majorHAnsi" w:hAnsiTheme="majorHAnsi"/>
            <w:sz w:val="24"/>
            <w:szCs w:val="24"/>
          </w:rPr>
          <w:t xml:space="preserve"> </w:t>
        </w:r>
        <w:r w:rsidR="00B806E7" w:rsidRPr="0093047D">
          <w:rPr>
            <w:rStyle w:val="Hyperlink"/>
            <w:rFonts w:asciiTheme="majorHAnsi" w:hAnsiTheme="majorHAnsi"/>
            <w:sz w:val="24"/>
            <w:szCs w:val="24"/>
          </w:rPr>
          <w:t>Oscilloscope Introduction</w:t>
        </w:r>
      </w:hyperlink>
    </w:p>
    <w:p w14:paraId="3B959B65" w14:textId="7EB135C3" w:rsidR="00B806E7" w:rsidRPr="00B806E7" w:rsidRDefault="006B3913" w:rsidP="00B806E7">
      <w:pPr>
        <w:pStyle w:val="ListParagraph"/>
        <w:numPr>
          <w:ilvl w:val="1"/>
          <w:numId w:val="4"/>
        </w:numPr>
        <w:spacing w:line="360" w:lineRule="auto"/>
        <w:rPr>
          <w:rFonts w:asciiTheme="majorHAnsi" w:hAnsiTheme="majorHAnsi"/>
          <w:sz w:val="24"/>
          <w:szCs w:val="24"/>
        </w:rPr>
      </w:pPr>
      <w:r>
        <w:rPr>
          <w:rFonts w:asciiTheme="majorHAnsi" w:hAnsiTheme="majorHAnsi"/>
          <w:sz w:val="24"/>
          <w:szCs w:val="24"/>
        </w:rPr>
        <w:t>(</w:t>
      </w:r>
      <w:r w:rsidR="0049608D">
        <w:rPr>
          <w:rFonts w:asciiTheme="majorHAnsi" w:hAnsiTheme="majorHAnsi"/>
          <w:sz w:val="24"/>
          <w:szCs w:val="24"/>
        </w:rPr>
        <w:t>Optional</w:t>
      </w:r>
      <w:r>
        <w:rPr>
          <w:rFonts w:asciiTheme="majorHAnsi" w:hAnsiTheme="majorHAnsi"/>
          <w:sz w:val="24"/>
          <w:szCs w:val="24"/>
        </w:rPr>
        <w:t>,</w:t>
      </w:r>
      <w:r w:rsidR="0049608D">
        <w:rPr>
          <w:rFonts w:asciiTheme="majorHAnsi" w:hAnsiTheme="majorHAnsi"/>
          <w:sz w:val="24"/>
          <w:szCs w:val="24"/>
        </w:rPr>
        <w:t xml:space="preserve"> not used in this lab)</w:t>
      </w:r>
      <w:r>
        <w:rPr>
          <w:rFonts w:asciiTheme="majorHAnsi" w:hAnsiTheme="majorHAnsi"/>
          <w:sz w:val="24"/>
          <w:szCs w:val="24"/>
        </w:rPr>
        <w:t xml:space="preserve">: </w:t>
      </w:r>
      <w:hyperlink r:id="rId15" w:history="1">
        <w:r w:rsidR="0049608D">
          <w:rPr>
            <w:rStyle w:val="Hyperlink"/>
            <w:rFonts w:asciiTheme="majorHAnsi" w:hAnsiTheme="majorHAnsi"/>
            <w:sz w:val="24"/>
            <w:szCs w:val="24"/>
          </w:rPr>
          <w:t>Video:</w:t>
        </w:r>
        <w:r w:rsidR="00303D8E">
          <w:rPr>
            <w:rStyle w:val="Hyperlink"/>
            <w:rFonts w:asciiTheme="majorHAnsi" w:hAnsiTheme="majorHAnsi"/>
            <w:sz w:val="24"/>
            <w:szCs w:val="24"/>
          </w:rPr>
          <w:t xml:space="preserve"> Power Supply Introduction</w:t>
        </w:r>
      </w:hyperlink>
    </w:p>
    <w:p w14:paraId="4C1FC7F2" w14:textId="77777777" w:rsidR="009E6361" w:rsidRPr="009E6361" w:rsidRDefault="009E6361" w:rsidP="009E6361">
      <w:pPr>
        <w:pStyle w:val="Heading2"/>
      </w:pPr>
      <w:bookmarkStart w:id="7" w:name="_Toc131846394"/>
      <w:r>
        <w:t>Learn about Potentiometers</w:t>
      </w:r>
      <w:bookmarkEnd w:id="7"/>
    </w:p>
    <w:p w14:paraId="7A467D35" w14:textId="02A44038" w:rsidR="009E6361" w:rsidRPr="009E6361" w:rsidRDefault="009E6361" w:rsidP="009E6361">
      <w:pPr>
        <w:spacing w:line="360" w:lineRule="auto"/>
        <w:ind w:left="360"/>
        <w:rPr>
          <w:rFonts w:asciiTheme="majorHAnsi" w:hAnsiTheme="majorHAnsi"/>
          <w:sz w:val="24"/>
          <w:szCs w:val="24"/>
        </w:rPr>
      </w:pPr>
      <w:r>
        <w:rPr>
          <w:rFonts w:asciiTheme="majorHAnsi" w:hAnsiTheme="majorHAnsi"/>
          <w:sz w:val="24"/>
          <w:szCs w:val="24"/>
          <w:highlight w:val="green"/>
        </w:rPr>
        <w:t>Do a little r</w:t>
      </w:r>
      <w:r w:rsidRPr="009E6361">
        <w:rPr>
          <w:rFonts w:asciiTheme="majorHAnsi" w:hAnsiTheme="majorHAnsi"/>
          <w:sz w:val="24"/>
          <w:szCs w:val="24"/>
          <w:highlight w:val="green"/>
        </w:rPr>
        <w:t>esearch on potentiometers.</w:t>
      </w:r>
      <w:r w:rsidRPr="009E6361">
        <w:rPr>
          <w:rFonts w:asciiTheme="majorHAnsi" w:hAnsiTheme="majorHAnsi"/>
          <w:sz w:val="24"/>
          <w:szCs w:val="24"/>
        </w:rPr>
        <w:t xml:space="preserve"> Specifically, define the following words: </w:t>
      </w:r>
      <w:r w:rsidRPr="009E6361">
        <w:rPr>
          <w:rFonts w:asciiTheme="majorHAnsi" w:hAnsiTheme="majorHAnsi"/>
          <w:color w:val="FF0000"/>
          <w:sz w:val="24"/>
          <w:szCs w:val="24"/>
        </w:rPr>
        <w:t>terminal, wiper, taper, dual-gang pot</w:t>
      </w:r>
      <w:r w:rsidRPr="009E6361">
        <w:rPr>
          <w:rFonts w:asciiTheme="majorHAnsi" w:hAnsiTheme="majorHAnsi"/>
          <w:sz w:val="24"/>
          <w:szCs w:val="24"/>
        </w:rPr>
        <w:t xml:space="preserve">, </w:t>
      </w:r>
      <w:r w:rsidRPr="009E6361">
        <w:rPr>
          <w:rFonts w:asciiTheme="majorHAnsi" w:hAnsiTheme="majorHAnsi"/>
          <w:color w:val="FF0000"/>
          <w:sz w:val="24"/>
          <w:szCs w:val="24"/>
        </w:rPr>
        <w:t>linear taper</w:t>
      </w:r>
      <w:r w:rsidRPr="009E6361">
        <w:rPr>
          <w:rFonts w:asciiTheme="majorHAnsi" w:hAnsiTheme="majorHAnsi"/>
          <w:sz w:val="24"/>
          <w:szCs w:val="24"/>
        </w:rPr>
        <w:t>,</w:t>
      </w:r>
      <w:r w:rsidRPr="009E6361">
        <w:rPr>
          <w:rFonts w:asciiTheme="majorHAnsi" w:hAnsiTheme="majorHAnsi"/>
          <w:color w:val="FF0000"/>
          <w:sz w:val="24"/>
          <w:szCs w:val="24"/>
        </w:rPr>
        <w:t xml:space="preserve"> </w:t>
      </w:r>
      <w:r w:rsidRPr="009E6361">
        <w:rPr>
          <w:rFonts w:asciiTheme="majorHAnsi" w:hAnsiTheme="majorHAnsi"/>
          <w:sz w:val="24"/>
          <w:szCs w:val="24"/>
        </w:rPr>
        <w:t xml:space="preserve">and </w:t>
      </w:r>
      <w:r w:rsidRPr="009E6361">
        <w:rPr>
          <w:rFonts w:asciiTheme="majorHAnsi" w:hAnsiTheme="majorHAnsi"/>
          <w:color w:val="FF0000"/>
          <w:sz w:val="24"/>
          <w:szCs w:val="24"/>
        </w:rPr>
        <w:t>logarithmic (or audio) taper</w:t>
      </w:r>
      <w:r w:rsidRPr="009E6361">
        <w:rPr>
          <w:rFonts w:asciiTheme="majorHAnsi" w:hAnsiTheme="majorHAnsi"/>
          <w:sz w:val="24"/>
          <w:szCs w:val="24"/>
        </w:rPr>
        <w:t xml:space="preserve">.  </w:t>
      </w:r>
      <w:r w:rsidRPr="009E6361">
        <w:rPr>
          <w:rFonts w:asciiTheme="majorHAnsi" w:hAnsiTheme="majorHAnsi"/>
          <w:color w:val="FF0000"/>
          <w:sz w:val="24"/>
          <w:szCs w:val="24"/>
        </w:rPr>
        <w:t xml:space="preserve">Why are logarithmic pots used for volume rather than linear pots?  Why would linear pots work better for balance than for logarithmic pots?  </w:t>
      </w:r>
      <w:r w:rsidRPr="009E6361">
        <w:rPr>
          <w:rFonts w:asciiTheme="majorHAnsi" w:hAnsiTheme="majorHAnsi"/>
          <w:sz w:val="24"/>
          <w:szCs w:val="24"/>
        </w:rPr>
        <w:t>From your research, it should follow that regardless of the shaft angle, the resistance between the outmost terminals of the potentiometer should be constant.</w:t>
      </w:r>
    </w:p>
    <w:p w14:paraId="10EC96B5" w14:textId="130666AC" w:rsidR="3533B1E7" w:rsidRDefault="3533B1E7" w:rsidP="5A40E655">
      <w:pPr>
        <w:pStyle w:val="Heading1"/>
      </w:pPr>
      <w:bookmarkStart w:id="8" w:name="_Toc131846395"/>
      <w:r>
        <w:t>Solder and Test</w:t>
      </w:r>
      <w:bookmarkEnd w:id="8"/>
    </w:p>
    <w:p w14:paraId="3FF5B051" w14:textId="03013AD6" w:rsidR="007946E0" w:rsidRDefault="007946E0" w:rsidP="5F0F6B8D">
      <w:pPr>
        <w:spacing w:line="360" w:lineRule="auto"/>
        <w:rPr>
          <w:rFonts w:asciiTheme="majorHAnsi" w:hAnsiTheme="majorHAnsi"/>
          <w:sz w:val="24"/>
          <w:szCs w:val="24"/>
        </w:rPr>
      </w:pPr>
      <w:r w:rsidRPr="5F0F6B8D">
        <w:rPr>
          <w:rFonts w:asciiTheme="majorHAnsi" w:hAnsiTheme="majorHAnsi"/>
          <w:sz w:val="24"/>
          <w:szCs w:val="24"/>
        </w:rPr>
        <w:t>With an acceptable simulation</w:t>
      </w:r>
      <w:r w:rsidR="00C45E79">
        <w:rPr>
          <w:rFonts w:asciiTheme="majorHAnsi" w:hAnsiTheme="majorHAnsi"/>
          <w:sz w:val="24"/>
          <w:szCs w:val="24"/>
        </w:rPr>
        <w:t xml:space="preserve"> completed in Lab 2</w:t>
      </w:r>
      <w:r w:rsidRPr="5F0F6B8D">
        <w:rPr>
          <w:rFonts w:asciiTheme="majorHAnsi" w:hAnsiTheme="majorHAnsi"/>
          <w:sz w:val="24"/>
          <w:szCs w:val="24"/>
        </w:rPr>
        <w:t xml:space="preserve">, you </w:t>
      </w:r>
      <w:r w:rsidR="00C61A3A">
        <w:rPr>
          <w:rFonts w:asciiTheme="majorHAnsi" w:hAnsiTheme="majorHAnsi"/>
          <w:sz w:val="24"/>
          <w:szCs w:val="24"/>
        </w:rPr>
        <w:t xml:space="preserve">are now ready to </w:t>
      </w:r>
      <w:r w:rsidRPr="5F0F6B8D">
        <w:rPr>
          <w:rFonts w:asciiTheme="majorHAnsi" w:hAnsiTheme="majorHAnsi"/>
          <w:sz w:val="24"/>
          <w:szCs w:val="24"/>
        </w:rPr>
        <w:t>solder the components to the PCB.</w:t>
      </w:r>
      <w:r w:rsidR="00C61A3A">
        <w:rPr>
          <w:rFonts w:asciiTheme="majorHAnsi" w:hAnsiTheme="majorHAnsi"/>
          <w:sz w:val="24"/>
          <w:szCs w:val="24"/>
        </w:rPr>
        <w:t xml:space="preserve"> </w:t>
      </w:r>
      <w:r w:rsidRPr="5F0F6B8D">
        <w:rPr>
          <w:rFonts w:asciiTheme="majorHAnsi" w:hAnsiTheme="majorHAnsi"/>
          <w:sz w:val="24"/>
          <w:szCs w:val="24"/>
        </w:rPr>
        <w:t xml:space="preserve"> Make sure you </w:t>
      </w:r>
      <w:r w:rsidR="00C61A3A">
        <w:rPr>
          <w:rFonts w:asciiTheme="majorHAnsi" w:hAnsiTheme="majorHAnsi"/>
          <w:sz w:val="24"/>
          <w:szCs w:val="24"/>
        </w:rPr>
        <w:t xml:space="preserve">orient the op amp </w:t>
      </w:r>
      <w:r w:rsidRPr="5F0F6B8D">
        <w:rPr>
          <w:rFonts w:asciiTheme="majorHAnsi" w:hAnsiTheme="majorHAnsi"/>
          <w:sz w:val="24"/>
          <w:szCs w:val="24"/>
        </w:rPr>
        <w:t xml:space="preserve">IC on the </w:t>
      </w:r>
      <w:r w:rsidR="00C61A3A">
        <w:rPr>
          <w:rFonts w:asciiTheme="majorHAnsi" w:hAnsiTheme="majorHAnsi"/>
          <w:sz w:val="24"/>
          <w:szCs w:val="24"/>
        </w:rPr>
        <w:t xml:space="preserve">cell (or </w:t>
      </w:r>
      <w:r w:rsidRPr="5F0F6B8D">
        <w:rPr>
          <w:rFonts w:asciiTheme="majorHAnsi" w:hAnsiTheme="majorHAnsi"/>
          <w:sz w:val="24"/>
          <w:szCs w:val="24"/>
        </w:rPr>
        <w:t>footprint</w:t>
      </w:r>
      <w:r w:rsidR="00C61A3A">
        <w:rPr>
          <w:rFonts w:asciiTheme="majorHAnsi" w:hAnsiTheme="majorHAnsi"/>
          <w:sz w:val="24"/>
          <w:szCs w:val="24"/>
        </w:rPr>
        <w:t xml:space="preserve">) correctly.  </w:t>
      </w:r>
      <w:r w:rsidR="3C881D1A" w:rsidRPr="5F0F6B8D">
        <w:rPr>
          <w:rFonts w:asciiTheme="majorHAnsi" w:hAnsiTheme="majorHAnsi"/>
          <w:sz w:val="24"/>
          <w:szCs w:val="24"/>
        </w:rPr>
        <w:t xml:space="preserve">The side of the op-amp IC </w:t>
      </w:r>
      <w:r w:rsidR="6F22D91F" w:rsidRPr="5F0F6B8D">
        <w:rPr>
          <w:rFonts w:asciiTheme="majorHAnsi" w:hAnsiTheme="majorHAnsi"/>
          <w:sz w:val="24"/>
          <w:szCs w:val="24"/>
        </w:rPr>
        <w:t xml:space="preserve">with pin 1 is more slanted than the other side, as shown in the datasheet (Pg 21 </w:t>
      </w:r>
      <w:hyperlink r:id="rId16">
        <w:r w:rsidR="6F22D91F" w:rsidRPr="5F0F6B8D">
          <w:rPr>
            <w:rStyle w:val="Hyperlink"/>
            <w:rFonts w:ascii="Calibri Light" w:eastAsia="Calibri Light" w:hAnsi="Calibri Light" w:cs="Calibri Light"/>
            <w:sz w:val="24"/>
            <w:szCs w:val="24"/>
          </w:rPr>
          <w:t>http://www.ti.com/lit/ds/symlink/lf347-n.pdf?ts=1588261902101</w:t>
        </w:r>
      </w:hyperlink>
      <w:r w:rsidR="00C61A3A">
        <w:rPr>
          <w:rFonts w:asciiTheme="majorHAnsi" w:hAnsiTheme="majorHAnsi"/>
          <w:sz w:val="24"/>
          <w:szCs w:val="24"/>
        </w:rPr>
        <w:t xml:space="preserve"> also see below)</w:t>
      </w:r>
      <w:r w:rsidR="6F22D91F" w:rsidRPr="5F0F6B8D">
        <w:rPr>
          <w:rFonts w:asciiTheme="majorHAnsi" w:hAnsiTheme="majorHAnsi"/>
          <w:sz w:val="24"/>
          <w:szCs w:val="24"/>
        </w:rPr>
        <w:t xml:space="preserve">. </w:t>
      </w:r>
      <w:r w:rsidR="08665074" w:rsidRPr="5F0F6B8D">
        <w:rPr>
          <w:rFonts w:asciiTheme="majorHAnsi" w:hAnsiTheme="majorHAnsi"/>
          <w:sz w:val="24"/>
          <w:szCs w:val="24"/>
        </w:rPr>
        <w:t>If your still confused, ask a Lab Assistant.</w:t>
      </w:r>
    </w:p>
    <w:p w14:paraId="59A19187" w14:textId="18356EEB" w:rsidR="00EE0473" w:rsidRDefault="00F97D0C" w:rsidP="00F97D0C">
      <w:pPr>
        <w:spacing w:line="360" w:lineRule="auto"/>
        <w:rPr>
          <w:rFonts w:asciiTheme="majorHAnsi" w:hAnsiTheme="majorHAnsi"/>
          <w:sz w:val="24"/>
          <w:szCs w:val="24"/>
        </w:rPr>
      </w:pPr>
      <w:r>
        <w:rPr>
          <w:rFonts w:asciiTheme="majorHAnsi" w:hAnsiTheme="majorHAnsi"/>
          <w:sz w:val="24"/>
          <w:szCs w:val="24"/>
        </w:rPr>
        <w:lastRenderedPageBreak/>
        <w:t xml:space="preserve">If you have not already done so, </w:t>
      </w:r>
      <w:r w:rsidR="00B01626">
        <w:rPr>
          <w:rFonts w:asciiTheme="majorHAnsi" w:hAnsiTheme="majorHAnsi"/>
          <w:sz w:val="24"/>
          <w:szCs w:val="24"/>
        </w:rPr>
        <w:t xml:space="preserve">watch the following to </w:t>
      </w:r>
      <w:r>
        <w:rPr>
          <w:rFonts w:asciiTheme="majorHAnsi" w:hAnsiTheme="majorHAnsi"/>
          <w:sz w:val="24"/>
          <w:szCs w:val="24"/>
        </w:rPr>
        <w:t>learn the basics of soldering</w:t>
      </w:r>
      <w:r w:rsidR="00B01626">
        <w:rPr>
          <w:rFonts w:asciiTheme="majorHAnsi" w:hAnsiTheme="majorHAnsi"/>
          <w:sz w:val="24"/>
          <w:szCs w:val="24"/>
        </w:rPr>
        <w:t>:</w:t>
      </w:r>
    </w:p>
    <w:p w14:paraId="177FBDA3" w14:textId="5F3E09F5" w:rsidR="00F97D0C" w:rsidRPr="00B01626" w:rsidRDefault="00B01626" w:rsidP="00B01626">
      <w:pPr>
        <w:pStyle w:val="ListParagraph"/>
        <w:numPr>
          <w:ilvl w:val="0"/>
          <w:numId w:val="4"/>
        </w:numPr>
        <w:spacing w:line="360" w:lineRule="auto"/>
        <w:rPr>
          <w:rFonts w:asciiTheme="majorHAnsi" w:hAnsiTheme="majorHAnsi"/>
          <w:sz w:val="24"/>
          <w:szCs w:val="24"/>
        </w:rPr>
      </w:pPr>
      <w:r>
        <w:rPr>
          <w:rFonts w:asciiTheme="majorHAnsi" w:hAnsiTheme="majorHAnsi"/>
          <w:sz w:val="24"/>
          <w:szCs w:val="24"/>
        </w:rPr>
        <w:t xml:space="preserve">Core: </w:t>
      </w:r>
      <w:hyperlink r:id="rId17" w:history="1">
        <w:r w:rsidR="00EE0473" w:rsidRPr="00B01626">
          <w:rPr>
            <w:rStyle w:val="Hyperlink"/>
            <w:rFonts w:asciiTheme="majorHAnsi" w:hAnsiTheme="majorHAnsi"/>
            <w:sz w:val="24"/>
            <w:szCs w:val="24"/>
          </w:rPr>
          <w:t>Soldering Components on Buffer PC</w:t>
        </w:r>
        <w:r w:rsidR="004806F6" w:rsidRPr="00B01626">
          <w:rPr>
            <w:rStyle w:val="Hyperlink"/>
            <w:rFonts w:asciiTheme="majorHAnsi" w:hAnsiTheme="majorHAnsi"/>
            <w:sz w:val="24"/>
            <w:szCs w:val="24"/>
          </w:rPr>
          <w:t>B Video Demo.</w:t>
        </w:r>
      </w:hyperlink>
    </w:p>
    <w:p w14:paraId="6CE3C81F" w14:textId="25D8847F" w:rsidR="004806F6" w:rsidRPr="00B01626" w:rsidRDefault="00B01626" w:rsidP="00B01626">
      <w:pPr>
        <w:pStyle w:val="ListParagraph"/>
        <w:numPr>
          <w:ilvl w:val="0"/>
          <w:numId w:val="4"/>
        </w:numPr>
        <w:spacing w:line="360" w:lineRule="auto"/>
        <w:rPr>
          <w:rFonts w:asciiTheme="majorHAnsi" w:hAnsiTheme="majorHAnsi"/>
          <w:sz w:val="24"/>
          <w:szCs w:val="24"/>
        </w:rPr>
      </w:pPr>
      <w:r>
        <w:rPr>
          <w:rFonts w:asciiTheme="majorHAnsi" w:hAnsiTheme="majorHAnsi"/>
          <w:sz w:val="24"/>
          <w:szCs w:val="24"/>
        </w:rPr>
        <w:t xml:space="preserve">Core: </w:t>
      </w:r>
      <w:hyperlink r:id="rId18" w:history="1">
        <w:r w:rsidR="004806F6" w:rsidRPr="00B01626">
          <w:rPr>
            <w:rStyle w:val="Hyperlink"/>
            <w:rFonts w:asciiTheme="majorHAnsi" w:hAnsiTheme="majorHAnsi"/>
            <w:sz w:val="24"/>
            <w:szCs w:val="24"/>
          </w:rPr>
          <w:t>Microscope Setup Video Tutorial</w:t>
        </w:r>
      </w:hyperlink>
    </w:p>
    <w:p w14:paraId="00D97800" w14:textId="6243C92E" w:rsidR="00EE0473" w:rsidRPr="00B01626" w:rsidRDefault="00B01626" w:rsidP="00B01626">
      <w:pPr>
        <w:pStyle w:val="ListParagraph"/>
        <w:numPr>
          <w:ilvl w:val="0"/>
          <w:numId w:val="4"/>
        </w:numPr>
        <w:spacing w:line="360" w:lineRule="auto"/>
        <w:rPr>
          <w:rFonts w:asciiTheme="majorHAnsi" w:hAnsiTheme="majorHAnsi"/>
          <w:sz w:val="24"/>
          <w:szCs w:val="24"/>
        </w:rPr>
      </w:pPr>
      <w:r w:rsidRPr="00B01626">
        <w:rPr>
          <w:rFonts w:asciiTheme="majorHAnsi" w:hAnsiTheme="majorHAnsi"/>
          <w:sz w:val="24"/>
          <w:szCs w:val="24"/>
        </w:rPr>
        <w:t xml:space="preserve">Reference: </w:t>
      </w:r>
      <w:hyperlink r:id="rId19" w:history="1">
        <w:r w:rsidR="004806F6" w:rsidRPr="00B01626">
          <w:rPr>
            <w:rStyle w:val="Hyperlink"/>
            <w:rFonts w:asciiTheme="majorHAnsi" w:hAnsiTheme="majorHAnsi"/>
            <w:sz w:val="24"/>
            <w:szCs w:val="24"/>
          </w:rPr>
          <w:t xml:space="preserve">Complete set of </w:t>
        </w:r>
        <w:r w:rsidR="00EE0473" w:rsidRPr="00B01626">
          <w:rPr>
            <w:rStyle w:val="Hyperlink"/>
            <w:rFonts w:asciiTheme="majorHAnsi" w:hAnsiTheme="majorHAnsi"/>
            <w:sz w:val="24"/>
            <w:szCs w:val="24"/>
          </w:rPr>
          <w:t>IPC Soldering Training Videos</w:t>
        </w:r>
      </w:hyperlink>
    </w:p>
    <w:p w14:paraId="0ED7AB24" w14:textId="02CD31F0" w:rsidR="002037F2" w:rsidRDefault="002037F2" w:rsidP="5A40E655">
      <w:pPr>
        <w:spacing w:line="360" w:lineRule="auto"/>
        <w:rPr>
          <w:rFonts w:asciiTheme="majorHAnsi" w:hAnsiTheme="majorHAnsi"/>
          <w:sz w:val="24"/>
          <w:szCs w:val="24"/>
        </w:rPr>
      </w:pPr>
      <w:r>
        <w:rPr>
          <w:noProof/>
        </w:rPr>
        <w:drawing>
          <wp:inline distT="0" distB="0" distL="0" distR="0" wp14:anchorId="15017DF6" wp14:editId="7CA33FBF">
            <wp:extent cx="5943600" cy="2851785"/>
            <wp:effectExtent l="0" t="0" r="0" b="5715"/>
            <wp:docPr id="219590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33E581A7" w14:textId="2417DC9E" w:rsidR="00CF1F7D" w:rsidRDefault="00CF1F7D" w:rsidP="5A40E655">
      <w:pPr>
        <w:spacing w:line="360" w:lineRule="auto"/>
        <w:rPr>
          <w:rFonts w:asciiTheme="majorHAnsi" w:hAnsiTheme="majorHAnsi"/>
          <w:sz w:val="24"/>
          <w:szCs w:val="24"/>
        </w:rPr>
      </w:pPr>
      <w:r>
        <w:rPr>
          <w:noProof/>
        </w:rPr>
        <w:lastRenderedPageBreak/>
        <w:drawing>
          <wp:inline distT="0" distB="0" distL="0" distR="0" wp14:anchorId="61EA55C6" wp14:editId="531FE0B1">
            <wp:extent cx="5943600" cy="4114165"/>
            <wp:effectExtent l="0" t="0" r="0" b="635"/>
            <wp:docPr id="1685915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14:paraId="42776FA4" w14:textId="65CA3B2F" w:rsidR="003B7FD3" w:rsidRDefault="003B7FD3" w:rsidP="5A40E655">
      <w:pPr>
        <w:spacing w:line="360" w:lineRule="auto"/>
        <w:rPr>
          <w:rFonts w:asciiTheme="majorHAnsi" w:hAnsiTheme="majorHAnsi"/>
          <w:sz w:val="24"/>
          <w:szCs w:val="24"/>
        </w:rPr>
      </w:pPr>
    </w:p>
    <w:p w14:paraId="48648744" w14:textId="61DD931D" w:rsidR="004517FA" w:rsidRDefault="004517FA" w:rsidP="5A40E655">
      <w:pPr>
        <w:spacing w:line="360" w:lineRule="auto"/>
        <w:rPr>
          <w:rFonts w:asciiTheme="majorHAnsi" w:hAnsiTheme="majorHAnsi"/>
          <w:sz w:val="24"/>
          <w:szCs w:val="24"/>
        </w:rPr>
      </w:pPr>
      <w:r>
        <w:rPr>
          <w:noProof/>
        </w:rPr>
        <w:lastRenderedPageBreak/>
        <w:drawing>
          <wp:inline distT="0" distB="0" distL="0" distR="0" wp14:anchorId="68094F6B" wp14:editId="04FC62FC">
            <wp:extent cx="5905502" cy="3524250"/>
            <wp:effectExtent l="0" t="0" r="0" b="0"/>
            <wp:docPr id="129543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05502" cy="3524250"/>
                    </a:xfrm>
                    <a:prstGeom prst="rect">
                      <a:avLst/>
                    </a:prstGeom>
                  </pic:spPr>
                </pic:pic>
              </a:graphicData>
            </a:graphic>
          </wp:inline>
        </w:drawing>
      </w:r>
    </w:p>
    <w:p w14:paraId="572ECE3F" w14:textId="2EEF09F9" w:rsidR="005B5739" w:rsidRDefault="005B5739" w:rsidP="5A40E655">
      <w:pPr>
        <w:spacing w:line="360" w:lineRule="auto"/>
        <w:rPr>
          <w:rFonts w:asciiTheme="majorHAnsi" w:hAnsiTheme="majorHAnsi"/>
          <w:sz w:val="24"/>
          <w:szCs w:val="24"/>
        </w:rPr>
      </w:pPr>
      <w:r>
        <w:rPr>
          <w:noProof/>
        </w:rPr>
        <w:lastRenderedPageBreak/>
        <w:drawing>
          <wp:inline distT="0" distB="0" distL="0" distR="0" wp14:anchorId="7561932C" wp14:editId="13CC0BA7">
            <wp:extent cx="5943600" cy="4114165"/>
            <wp:effectExtent l="0" t="0" r="0" b="635"/>
            <wp:docPr id="1648511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ins w:id="9" w:author="Ezra Senanu" w:date="2024-06-21T16:03:00Z" w16du:dateUtc="2024-06-21T22:03:00Z">
        <w:r w:rsidR="00614EDB">
          <w:rPr>
            <w:rFonts w:asciiTheme="majorHAnsi" w:hAnsiTheme="majorHAnsi"/>
            <w:sz w:val="24"/>
            <w:szCs w:val="24"/>
          </w:rPr>
          <w:t xml:space="preserve"> </w:t>
        </w:r>
      </w:ins>
      <w:ins w:id="10" w:author="Ezra Senanu" w:date="2024-06-21T16:04:00Z" w16du:dateUtc="2024-06-21T22:04:00Z">
        <w:r w:rsidR="00614EDB">
          <w:rPr>
            <w:rFonts w:asciiTheme="majorHAnsi" w:hAnsiTheme="majorHAnsi"/>
            <w:sz w:val="24"/>
            <w:szCs w:val="24"/>
          </w:rPr>
          <w:t>b</w:t>
        </w:r>
      </w:ins>
    </w:p>
    <w:p w14:paraId="71F6B309" w14:textId="30E83465" w:rsidR="00B02682" w:rsidRDefault="00B02682" w:rsidP="5A40E655">
      <w:pPr>
        <w:spacing w:line="360" w:lineRule="auto"/>
        <w:rPr>
          <w:rFonts w:asciiTheme="majorHAnsi" w:hAnsiTheme="majorHAnsi"/>
          <w:sz w:val="24"/>
          <w:szCs w:val="24"/>
        </w:rPr>
      </w:pPr>
      <w:r>
        <w:rPr>
          <w:noProof/>
        </w:rPr>
        <w:lastRenderedPageBreak/>
        <w:drawing>
          <wp:inline distT="0" distB="0" distL="0" distR="0" wp14:anchorId="5E6DFD82" wp14:editId="1ABDAA2A">
            <wp:extent cx="5943600" cy="4114165"/>
            <wp:effectExtent l="0" t="0" r="0" b="0"/>
            <wp:docPr id="53330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14:paraId="5B037191" w14:textId="54D29CF1" w:rsidR="5A40E655" w:rsidRDefault="5A40E655" w:rsidP="5A40E655">
      <w:pPr>
        <w:spacing w:line="360" w:lineRule="auto"/>
        <w:rPr>
          <w:rFonts w:asciiTheme="majorHAnsi" w:hAnsiTheme="majorHAnsi"/>
          <w:sz w:val="24"/>
          <w:szCs w:val="24"/>
        </w:rPr>
      </w:pPr>
    </w:p>
    <w:p w14:paraId="7442BD80" w14:textId="1EC405A7" w:rsidR="007946E0" w:rsidRDefault="007946E0" w:rsidP="1C235138">
      <w:pPr>
        <w:spacing w:line="360" w:lineRule="auto"/>
        <w:contextualSpacing/>
        <w:rPr>
          <w:rFonts w:asciiTheme="majorHAnsi" w:hAnsiTheme="majorHAnsi"/>
          <w:sz w:val="24"/>
          <w:szCs w:val="24"/>
        </w:rPr>
      </w:pPr>
      <w:r w:rsidRPr="5A40E655">
        <w:rPr>
          <w:rFonts w:asciiTheme="majorHAnsi" w:hAnsiTheme="majorHAnsi"/>
          <w:sz w:val="24"/>
          <w:szCs w:val="24"/>
        </w:rPr>
        <w:t>You may now insert your board into the Line Buffer slot of the chassis.</w:t>
      </w:r>
      <w:r w:rsidR="694970C8" w:rsidRPr="5A40E655">
        <w:rPr>
          <w:rFonts w:asciiTheme="majorHAnsi" w:hAnsiTheme="majorHAnsi"/>
          <w:sz w:val="24"/>
          <w:szCs w:val="24"/>
        </w:rPr>
        <w:t xml:space="preserve"> You can power the board by plugging in the power chord into the chassis and into an outlet. Be careful not to shock yourself when plugging the power cord into the chass</w:t>
      </w:r>
      <w:r w:rsidR="5C3238C0" w:rsidRPr="5A40E655">
        <w:rPr>
          <w:rFonts w:asciiTheme="majorHAnsi" w:hAnsiTheme="majorHAnsi"/>
          <w:sz w:val="24"/>
          <w:szCs w:val="24"/>
        </w:rPr>
        <w:t xml:space="preserve">is, as the wires </w:t>
      </w:r>
      <w:r w:rsidR="008E2603">
        <w:rPr>
          <w:rFonts w:asciiTheme="majorHAnsi" w:hAnsiTheme="majorHAnsi"/>
          <w:sz w:val="24"/>
          <w:szCs w:val="24"/>
        </w:rPr>
        <w:t>may be</w:t>
      </w:r>
      <w:r w:rsidR="00C61A3A">
        <w:rPr>
          <w:rFonts w:asciiTheme="majorHAnsi" w:hAnsiTheme="majorHAnsi"/>
          <w:sz w:val="24"/>
          <w:szCs w:val="24"/>
        </w:rPr>
        <w:t xml:space="preserve"> </w:t>
      </w:r>
      <w:r w:rsidR="5C3238C0" w:rsidRPr="5A40E655">
        <w:rPr>
          <w:rFonts w:asciiTheme="majorHAnsi" w:hAnsiTheme="majorHAnsi"/>
          <w:sz w:val="24"/>
          <w:szCs w:val="24"/>
        </w:rPr>
        <w:t xml:space="preserve">exposed on the inside of the chassis. </w:t>
      </w:r>
    </w:p>
    <w:p w14:paraId="0A0FE0E6" w14:textId="0A99D9A1" w:rsidR="011B5078" w:rsidRDefault="011B5078" w:rsidP="55A22EFB">
      <w:pPr>
        <w:spacing w:line="360" w:lineRule="auto"/>
      </w:pPr>
      <w:r>
        <w:rPr>
          <w:noProof/>
        </w:rPr>
        <w:lastRenderedPageBreak/>
        <w:drawing>
          <wp:inline distT="0" distB="0" distL="0" distR="0" wp14:anchorId="1FFA674A" wp14:editId="21379D8D">
            <wp:extent cx="4572000" cy="2714625"/>
            <wp:effectExtent l="0" t="0" r="0" b="0"/>
            <wp:docPr id="1116086115" name="Picture 103132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328090"/>
                    <pic:cNvPicPr/>
                  </pic:nvPicPr>
                  <pic:blipFill>
                    <a:blip r:embed="rId25">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31B0BCE5" w14:textId="2C8E7585" w:rsidR="1AEA44FE" w:rsidRDefault="1AEA44FE" w:rsidP="1C235138">
      <w:pPr>
        <w:spacing w:line="360" w:lineRule="auto"/>
        <w:rPr>
          <w:rFonts w:asciiTheme="majorHAnsi" w:hAnsiTheme="majorHAnsi"/>
          <w:sz w:val="24"/>
          <w:szCs w:val="24"/>
        </w:rPr>
      </w:pPr>
      <w:r w:rsidRPr="1C235138">
        <w:rPr>
          <w:rFonts w:asciiTheme="majorHAnsi" w:hAnsiTheme="majorHAnsi"/>
          <w:sz w:val="24"/>
          <w:szCs w:val="24"/>
        </w:rPr>
        <w:t xml:space="preserve">To test this board while </w:t>
      </w:r>
      <w:r w:rsidR="005943C8" w:rsidRPr="1C235138">
        <w:rPr>
          <w:rFonts w:asciiTheme="majorHAnsi" w:hAnsiTheme="majorHAnsi"/>
          <w:sz w:val="24"/>
          <w:szCs w:val="24"/>
        </w:rPr>
        <w:t>it is</w:t>
      </w:r>
      <w:r w:rsidRPr="1C235138">
        <w:rPr>
          <w:rFonts w:asciiTheme="majorHAnsi" w:hAnsiTheme="majorHAnsi"/>
          <w:sz w:val="24"/>
          <w:szCs w:val="24"/>
        </w:rPr>
        <w:t xml:space="preserve"> plugged into the motherboard, use the </w:t>
      </w:r>
      <w:r w:rsidRPr="1C235138">
        <w:rPr>
          <w:rFonts w:asciiTheme="majorHAnsi" w:hAnsiTheme="majorHAnsi"/>
          <w:sz w:val="24"/>
          <w:szCs w:val="24"/>
          <w:highlight w:val="darkCyan"/>
        </w:rPr>
        <w:t>left</w:t>
      </w:r>
      <w:r w:rsidRPr="1C235138">
        <w:rPr>
          <w:rFonts w:asciiTheme="majorHAnsi" w:hAnsiTheme="majorHAnsi"/>
          <w:sz w:val="24"/>
          <w:szCs w:val="24"/>
        </w:rPr>
        <w:t xml:space="preserve"> or </w:t>
      </w:r>
      <w:r w:rsidRPr="1C235138">
        <w:rPr>
          <w:rFonts w:asciiTheme="majorHAnsi" w:hAnsiTheme="majorHAnsi"/>
          <w:sz w:val="24"/>
          <w:szCs w:val="24"/>
          <w:highlight w:val="red"/>
        </w:rPr>
        <w:t>right</w:t>
      </w:r>
      <w:r w:rsidR="0EA73EAB" w:rsidRPr="1C235138">
        <w:rPr>
          <w:rFonts w:asciiTheme="majorHAnsi" w:hAnsiTheme="majorHAnsi"/>
          <w:sz w:val="24"/>
          <w:szCs w:val="24"/>
        </w:rPr>
        <w:t xml:space="preserve"> Buffer In </w:t>
      </w:r>
      <w:r w:rsidRPr="1C235138">
        <w:rPr>
          <w:rFonts w:asciiTheme="majorHAnsi" w:hAnsiTheme="majorHAnsi"/>
          <w:sz w:val="24"/>
          <w:szCs w:val="24"/>
        </w:rPr>
        <w:t>pin f</w:t>
      </w:r>
      <w:r w:rsidR="6BAE72FA" w:rsidRPr="1C235138">
        <w:rPr>
          <w:rFonts w:asciiTheme="majorHAnsi" w:hAnsiTheme="majorHAnsi"/>
          <w:sz w:val="24"/>
          <w:szCs w:val="24"/>
        </w:rPr>
        <w:t>or the input</w:t>
      </w:r>
      <w:r w:rsidR="3AC6754D" w:rsidRPr="1C235138">
        <w:rPr>
          <w:rFonts w:asciiTheme="majorHAnsi" w:hAnsiTheme="majorHAnsi"/>
          <w:sz w:val="24"/>
          <w:szCs w:val="24"/>
        </w:rPr>
        <w:t xml:space="preserve"> signal</w:t>
      </w:r>
      <w:r w:rsidR="6BAE72FA" w:rsidRPr="1C235138">
        <w:rPr>
          <w:rFonts w:asciiTheme="majorHAnsi" w:hAnsiTheme="majorHAnsi"/>
          <w:sz w:val="24"/>
          <w:szCs w:val="24"/>
        </w:rPr>
        <w:t xml:space="preserve"> </w:t>
      </w:r>
      <w:r w:rsidR="005943C8">
        <w:rPr>
          <w:rFonts w:asciiTheme="majorHAnsi" w:hAnsiTheme="majorHAnsi"/>
          <w:sz w:val="24"/>
          <w:szCs w:val="24"/>
        </w:rPr>
        <w:t xml:space="preserve">shown in the bottom left circle above </w:t>
      </w:r>
      <w:r w:rsidR="6BAE72FA" w:rsidRPr="1C235138">
        <w:rPr>
          <w:rFonts w:asciiTheme="majorHAnsi" w:hAnsiTheme="majorHAnsi"/>
          <w:sz w:val="24"/>
          <w:szCs w:val="24"/>
        </w:rPr>
        <w:t>and</w:t>
      </w:r>
      <w:r w:rsidR="252C47A9" w:rsidRPr="1C235138">
        <w:rPr>
          <w:rFonts w:asciiTheme="majorHAnsi" w:hAnsiTheme="majorHAnsi"/>
          <w:sz w:val="24"/>
          <w:szCs w:val="24"/>
        </w:rPr>
        <w:t xml:space="preserve"> </w:t>
      </w:r>
      <w:r w:rsidR="005943C8">
        <w:rPr>
          <w:rFonts w:asciiTheme="majorHAnsi" w:hAnsiTheme="majorHAnsi"/>
          <w:sz w:val="24"/>
          <w:szCs w:val="24"/>
        </w:rPr>
        <w:t xml:space="preserve">the </w:t>
      </w:r>
      <w:proofErr w:type="spellStart"/>
      <w:r w:rsidR="1B0BCF5A" w:rsidRPr="1C235138">
        <w:rPr>
          <w:rFonts w:asciiTheme="majorHAnsi" w:hAnsiTheme="majorHAnsi"/>
          <w:sz w:val="24"/>
          <w:szCs w:val="24"/>
        </w:rPr>
        <w:t>Buf</w:t>
      </w:r>
      <w:proofErr w:type="spellEnd"/>
      <w:r w:rsidR="1B0BCF5A" w:rsidRPr="1C235138">
        <w:rPr>
          <w:rFonts w:asciiTheme="majorHAnsi" w:hAnsiTheme="majorHAnsi"/>
          <w:sz w:val="24"/>
          <w:szCs w:val="24"/>
        </w:rPr>
        <w:t xml:space="preserve"> O (</w:t>
      </w:r>
      <w:r w:rsidR="1B0BCF5A" w:rsidRPr="1C235138">
        <w:rPr>
          <w:rFonts w:asciiTheme="majorHAnsi" w:hAnsiTheme="majorHAnsi"/>
          <w:sz w:val="24"/>
          <w:szCs w:val="24"/>
          <w:highlight w:val="darkGreen"/>
        </w:rPr>
        <w:t>Left = top</w:t>
      </w:r>
      <w:r w:rsidR="1B0BCF5A" w:rsidRPr="1C235138">
        <w:rPr>
          <w:rFonts w:asciiTheme="majorHAnsi" w:hAnsiTheme="majorHAnsi"/>
          <w:sz w:val="24"/>
          <w:szCs w:val="24"/>
        </w:rPr>
        <w:t xml:space="preserve">, </w:t>
      </w:r>
      <w:r w:rsidR="1B0BCF5A" w:rsidRPr="1C235138">
        <w:rPr>
          <w:rFonts w:asciiTheme="majorHAnsi" w:hAnsiTheme="majorHAnsi"/>
          <w:sz w:val="24"/>
          <w:szCs w:val="24"/>
          <w:highlight w:val="magenta"/>
        </w:rPr>
        <w:t>Right = bottom</w:t>
      </w:r>
      <w:r w:rsidR="1B0BCF5A" w:rsidRPr="1C235138">
        <w:rPr>
          <w:rFonts w:asciiTheme="majorHAnsi" w:hAnsiTheme="majorHAnsi"/>
          <w:sz w:val="24"/>
          <w:szCs w:val="24"/>
        </w:rPr>
        <w:t>) as the output</w:t>
      </w:r>
      <w:r w:rsidR="60293CF1" w:rsidRPr="1C235138">
        <w:rPr>
          <w:rFonts w:asciiTheme="majorHAnsi" w:hAnsiTheme="majorHAnsi"/>
          <w:sz w:val="24"/>
          <w:szCs w:val="24"/>
        </w:rPr>
        <w:t xml:space="preserve"> </w:t>
      </w:r>
      <w:r w:rsidR="005943C8">
        <w:rPr>
          <w:rFonts w:asciiTheme="majorHAnsi" w:hAnsiTheme="majorHAnsi"/>
          <w:sz w:val="24"/>
          <w:szCs w:val="24"/>
        </w:rPr>
        <w:t>show in the two circles just to the right.  The</w:t>
      </w:r>
      <w:r w:rsidR="00A271DB">
        <w:rPr>
          <w:rFonts w:asciiTheme="majorHAnsi" w:hAnsiTheme="majorHAnsi"/>
          <w:sz w:val="24"/>
          <w:szCs w:val="24"/>
        </w:rPr>
        <w:t>n</w:t>
      </w:r>
      <w:r w:rsidR="005943C8">
        <w:rPr>
          <w:rFonts w:asciiTheme="majorHAnsi" w:hAnsiTheme="majorHAnsi"/>
          <w:sz w:val="24"/>
          <w:szCs w:val="24"/>
        </w:rPr>
        <w:t xml:space="preserve"> use the function generator as your input signal and connect the output to the </w:t>
      </w:r>
      <w:r w:rsidR="60293CF1" w:rsidRPr="1C235138">
        <w:rPr>
          <w:rFonts w:asciiTheme="majorHAnsi" w:hAnsiTheme="majorHAnsi"/>
          <w:sz w:val="24"/>
          <w:szCs w:val="24"/>
        </w:rPr>
        <w:t>oscilloscope</w:t>
      </w:r>
      <w:r w:rsidR="005943C8">
        <w:rPr>
          <w:rFonts w:asciiTheme="majorHAnsi" w:hAnsiTheme="majorHAnsi"/>
          <w:sz w:val="24"/>
          <w:szCs w:val="24"/>
        </w:rPr>
        <w:t xml:space="preserve"> as explained below. </w:t>
      </w:r>
    </w:p>
    <w:p w14:paraId="34899054" w14:textId="77777777" w:rsidR="00F97D0C" w:rsidRDefault="000271E8" w:rsidP="5A40E655">
      <w:pPr>
        <w:spacing w:line="360" w:lineRule="auto"/>
        <w:contextualSpacing/>
        <w:rPr>
          <w:rFonts w:asciiTheme="majorHAnsi" w:hAnsiTheme="majorHAnsi"/>
          <w:sz w:val="24"/>
          <w:szCs w:val="24"/>
        </w:rPr>
      </w:pPr>
      <w:r w:rsidRPr="5A40E655">
        <w:rPr>
          <w:rFonts w:asciiTheme="majorHAnsi" w:hAnsiTheme="majorHAnsi"/>
          <w:sz w:val="24"/>
          <w:szCs w:val="24"/>
        </w:rPr>
        <w:t xml:space="preserve">Before you hook up your music source and the speakers to your circuit, test your circuit with an input signal from </w:t>
      </w:r>
      <w:r w:rsidR="0139F4C2" w:rsidRPr="5A40E655">
        <w:rPr>
          <w:rFonts w:asciiTheme="majorHAnsi" w:hAnsiTheme="majorHAnsi"/>
          <w:sz w:val="24"/>
          <w:szCs w:val="24"/>
        </w:rPr>
        <w:t>a</w:t>
      </w:r>
      <w:r w:rsidRPr="5A40E655">
        <w:rPr>
          <w:rFonts w:asciiTheme="majorHAnsi" w:hAnsiTheme="majorHAnsi"/>
          <w:sz w:val="24"/>
          <w:szCs w:val="24"/>
        </w:rPr>
        <w:t xml:space="preserve"> function generator. </w:t>
      </w:r>
    </w:p>
    <w:p w14:paraId="766775F7" w14:textId="7A25756B" w:rsidR="00F97D0C" w:rsidRDefault="00F97D0C" w:rsidP="5A40E655">
      <w:pPr>
        <w:spacing w:line="360" w:lineRule="auto"/>
        <w:contextualSpacing/>
        <w:rPr>
          <w:rFonts w:asciiTheme="majorHAnsi" w:hAnsiTheme="majorHAnsi"/>
          <w:sz w:val="24"/>
          <w:szCs w:val="24"/>
        </w:rPr>
      </w:pPr>
      <w:r>
        <w:rPr>
          <w:rFonts w:asciiTheme="majorHAnsi" w:hAnsiTheme="majorHAnsi"/>
          <w:sz w:val="24"/>
          <w:szCs w:val="24"/>
        </w:rPr>
        <w:t>The following video will show the basics for connecting the function generator and the oscilloscope to the buffer PCB in the audio amplifier chassis (</w:t>
      </w:r>
      <w:hyperlink r:id="rId26" w:history="1">
        <w:r w:rsidRPr="00254B7A">
          <w:rPr>
            <w:rStyle w:val="Hyperlink"/>
            <w:rFonts w:asciiTheme="majorHAnsi" w:hAnsiTheme="majorHAnsi"/>
            <w:sz w:val="24"/>
            <w:szCs w:val="24"/>
          </w:rPr>
          <w:t>Buffer PCB Test Setup</w:t>
        </w:r>
      </w:hyperlink>
      <w:r>
        <w:rPr>
          <w:rFonts w:asciiTheme="majorHAnsi" w:hAnsiTheme="majorHAnsi"/>
          <w:sz w:val="24"/>
          <w:szCs w:val="24"/>
        </w:rPr>
        <w:t xml:space="preserve">).  </w:t>
      </w:r>
    </w:p>
    <w:p w14:paraId="0836D9D1" w14:textId="089376A1" w:rsidR="000271E8" w:rsidRPr="000271E8" w:rsidRDefault="000271E8" w:rsidP="5A40E655">
      <w:pPr>
        <w:spacing w:line="360" w:lineRule="auto"/>
        <w:contextualSpacing/>
        <w:rPr>
          <w:rFonts w:asciiTheme="majorHAnsi" w:hAnsiTheme="majorHAnsi"/>
          <w:sz w:val="24"/>
          <w:szCs w:val="24"/>
          <w:highlight w:val="green"/>
        </w:rPr>
      </w:pPr>
      <w:r w:rsidRPr="5A40E655">
        <w:rPr>
          <w:rFonts w:asciiTheme="majorHAnsi" w:hAnsiTheme="majorHAnsi"/>
          <w:sz w:val="24"/>
          <w:szCs w:val="24"/>
        </w:rPr>
        <w:t xml:space="preserve">Your </w:t>
      </w:r>
      <w:r w:rsidR="009C72AE">
        <w:rPr>
          <w:rFonts w:asciiTheme="majorHAnsi" w:hAnsiTheme="majorHAnsi"/>
          <w:sz w:val="24"/>
          <w:szCs w:val="24"/>
        </w:rPr>
        <w:t>“</w:t>
      </w:r>
      <w:r w:rsidRPr="5A40E655">
        <w:rPr>
          <w:rFonts w:asciiTheme="majorHAnsi" w:hAnsiTheme="majorHAnsi"/>
          <w:sz w:val="24"/>
          <w:szCs w:val="24"/>
        </w:rPr>
        <w:t>in-circuit</w:t>
      </w:r>
      <w:r w:rsidR="009C72AE">
        <w:rPr>
          <w:rFonts w:asciiTheme="majorHAnsi" w:hAnsiTheme="majorHAnsi"/>
          <w:sz w:val="24"/>
          <w:szCs w:val="24"/>
        </w:rPr>
        <w:t>”</w:t>
      </w:r>
      <w:r w:rsidRPr="5A40E655">
        <w:rPr>
          <w:rFonts w:asciiTheme="majorHAnsi" w:hAnsiTheme="majorHAnsi"/>
          <w:sz w:val="24"/>
          <w:szCs w:val="24"/>
        </w:rPr>
        <w:t xml:space="preserve"> tests should emulate the simulations performed in</w:t>
      </w:r>
      <w:r w:rsidR="7C470A73" w:rsidRPr="5A40E655">
        <w:rPr>
          <w:rFonts w:asciiTheme="majorHAnsi" w:hAnsiTheme="majorHAnsi"/>
          <w:sz w:val="24"/>
          <w:szCs w:val="24"/>
        </w:rPr>
        <w:t xml:space="preserve"> PADS Pro</w:t>
      </w:r>
      <w:r w:rsidRPr="5A40E655">
        <w:rPr>
          <w:rFonts w:asciiTheme="majorHAnsi" w:hAnsiTheme="majorHAnsi"/>
          <w:sz w:val="24"/>
          <w:szCs w:val="24"/>
        </w:rPr>
        <w:t xml:space="preserve"> Designer</w:t>
      </w:r>
      <w:r w:rsidR="00C45E79">
        <w:rPr>
          <w:rFonts w:asciiTheme="majorHAnsi" w:hAnsiTheme="majorHAnsi"/>
          <w:sz w:val="24"/>
          <w:szCs w:val="24"/>
        </w:rPr>
        <w:t xml:space="preserve"> completed in Lab 2</w:t>
      </w:r>
      <w:r w:rsidRPr="5A40E655">
        <w:rPr>
          <w:rFonts w:asciiTheme="majorHAnsi" w:hAnsiTheme="majorHAnsi"/>
          <w:sz w:val="24"/>
          <w:szCs w:val="24"/>
        </w:rPr>
        <w:t xml:space="preserve">. Create a </w:t>
      </w:r>
      <m:oMath>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pp</m:t>
            </m:r>
          </m:sub>
        </m:sSub>
      </m:oMath>
      <w:r w:rsidRPr="5A40E655">
        <w:rPr>
          <w:rFonts w:asciiTheme="majorHAnsi" w:eastAsiaTheme="minorEastAsia" w:hAnsiTheme="majorHAnsi"/>
          <w:sz w:val="24"/>
          <w:szCs w:val="24"/>
        </w:rPr>
        <w:t xml:space="preserve"> </w:t>
      </w:r>
      <w:r w:rsidRPr="5A40E655">
        <w:rPr>
          <w:rFonts w:asciiTheme="majorHAnsi" w:hAnsiTheme="majorHAnsi"/>
          <w:sz w:val="24"/>
          <w:szCs w:val="24"/>
        </w:rPr>
        <w:t xml:space="preserve">sinusoidal signal </w:t>
      </w:r>
      <w:r w:rsidRPr="5A40E655">
        <w:rPr>
          <w:rFonts w:asciiTheme="majorHAnsi" w:eastAsiaTheme="minorEastAsia" w:hAnsiTheme="majorHAnsi"/>
          <w:sz w:val="24"/>
          <w:szCs w:val="24"/>
        </w:rPr>
        <w:t>with the function generator and use this as your input voltage. The function generator has only one sinusoidal output, so you will only be able to test one channel at a time.</w:t>
      </w:r>
      <w:r w:rsidR="24F4C587" w:rsidRPr="5A40E655">
        <w:rPr>
          <w:rFonts w:asciiTheme="majorHAnsi" w:eastAsiaTheme="minorEastAsia" w:hAnsiTheme="majorHAnsi"/>
          <w:sz w:val="24"/>
          <w:szCs w:val="24"/>
        </w:rPr>
        <w:t xml:space="preserve"> </w:t>
      </w:r>
      <w:r w:rsidR="009C72AE">
        <w:rPr>
          <w:rFonts w:asciiTheme="majorHAnsi" w:eastAsiaTheme="minorEastAsia" w:hAnsiTheme="majorHAnsi"/>
          <w:sz w:val="24"/>
          <w:szCs w:val="24"/>
        </w:rPr>
        <w:t>Using an oscilloscope, k</w:t>
      </w:r>
      <w:r w:rsidRPr="5A40E655">
        <w:rPr>
          <w:rFonts w:asciiTheme="majorHAnsi" w:eastAsiaTheme="minorEastAsia" w:hAnsiTheme="majorHAnsi"/>
          <w:sz w:val="24"/>
          <w:szCs w:val="24"/>
        </w:rPr>
        <w:t xml:space="preserve">eep one oscilloscope probe on the input and use the other probe to verify the output voltage, the volume output, and the balance output. Use the “Buffer In” header upper pins (furthest away from front panel) along with female-to-male DuPont cables to connect the input signals (you should remove the </w:t>
      </w:r>
      <w:r w:rsidR="009C72AE">
        <w:rPr>
          <w:rFonts w:asciiTheme="majorHAnsi" w:eastAsiaTheme="minorEastAsia" w:hAnsiTheme="majorHAnsi"/>
          <w:sz w:val="24"/>
          <w:szCs w:val="24"/>
        </w:rPr>
        <w:t xml:space="preserve">0.1 in header </w:t>
      </w:r>
      <w:r w:rsidRPr="5A40E655">
        <w:rPr>
          <w:rFonts w:asciiTheme="majorHAnsi" w:eastAsiaTheme="minorEastAsia" w:hAnsiTheme="majorHAnsi"/>
          <w:sz w:val="24"/>
          <w:szCs w:val="24"/>
        </w:rPr>
        <w:t>shunts). Use the “</w:t>
      </w:r>
      <w:proofErr w:type="spellStart"/>
      <w:r w:rsidRPr="5A40E655">
        <w:rPr>
          <w:rFonts w:asciiTheme="majorHAnsi" w:eastAsiaTheme="minorEastAsia" w:hAnsiTheme="majorHAnsi"/>
          <w:sz w:val="24"/>
          <w:szCs w:val="24"/>
        </w:rPr>
        <w:t>Buf</w:t>
      </w:r>
      <w:proofErr w:type="spellEnd"/>
      <w:r w:rsidRPr="5A40E655">
        <w:rPr>
          <w:rFonts w:asciiTheme="majorHAnsi" w:eastAsiaTheme="minorEastAsia" w:hAnsiTheme="majorHAnsi"/>
          <w:sz w:val="24"/>
          <w:szCs w:val="24"/>
        </w:rPr>
        <w:t xml:space="preserve"> O,” “Vol O,” “Bal O” header pins as appropriate to probe the output. </w:t>
      </w:r>
      <w:r w:rsidRPr="5A40E655">
        <w:rPr>
          <w:rFonts w:asciiTheme="majorHAnsi" w:hAnsiTheme="majorHAnsi"/>
          <w:sz w:val="24"/>
          <w:szCs w:val="24"/>
          <w:highlight w:val="green"/>
        </w:rPr>
        <w:t>Take screenshots of appropriate oscilloscope measurements</w:t>
      </w:r>
      <w:r w:rsidR="2927502E" w:rsidRPr="5A40E655">
        <w:rPr>
          <w:rFonts w:asciiTheme="majorHAnsi" w:hAnsiTheme="majorHAnsi"/>
          <w:sz w:val="24"/>
          <w:szCs w:val="24"/>
          <w:highlight w:val="green"/>
        </w:rPr>
        <w:t>.</w:t>
      </w:r>
      <w:r w:rsidRPr="5A40E655">
        <w:rPr>
          <w:rFonts w:asciiTheme="majorHAnsi" w:hAnsiTheme="majorHAnsi"/>
          <w:sz w:val="24"/>
          <w:szCs w:val="24"/>
          <w:highlight w:val="green"/>
        </w:rPr>
        <w:t xml:space="preserve"> Use </w:t>
      </w:r>
      <w:r w:rsidRPr="5A40E655">
        <w:rPr>
          <w:rFonts w:asciiTheme="majorHAnsi" w:hAnsiTheme="majorHAnsi"/>
          <w:sz w:val="24"/>
          <w:szCs w:val="24"/>
        </w:rPr>
        <w:fldChar w:fldCharType="begin"/>
      </w:r>
      <w:r w:rsidRPr="5A40E655">
        <w:rPr>
          <w:rFonts w:asciiTheme="majorHAnsi" w:hAnsiTheme="majorHAnsi"/>
          <w:sz w:val="24"/>
          <w:szCs w:val="24"/>
        </w:rPr>
        <w:instrText xml:space="preserve"> REF _Ref459200530 \h </w:instrText>
      </w:r>
      <w:r w:rsidRPr="5A40E655">
        <w:rPr>
          <w:rFonts w:asciiTheme="majorHAnsi" w:hAnsiTheme="majorHAnsi"/>
          <w:sz w:val="24"/>
          <w:szCs w:val="24"/>
        </w:rPr>
      </w:r>
      <w:r w:rsidRPr="5A40E655">
        <w:rPr>
          <w:rFonts w:asciiTheme="majorHAnsi" w:hAnsiTheme="majorHAnsi"/>
          <w:sz w:val="24"/>
          <w:szCs w:val="24"/>
        </w:rPr>
        <w:fldChar w:fldCharType="separate"/>
      </w:r>
      <w:r w:rsidR="00850DF5">
        <w:t xml:space="preserve">Table </w:t>
      </w:r>
      <w:r w:rsidR="00850DF5">
        <w:rPr>
          <w:noProof/>
        </w:rPr>
        <w:t>1</w:t>
      </w:r>
      <w:r w:rsidRPr="5A40E655">
        <w:rPr>
          <w:rFonts w:asciiTheme="majorHAnsi" w:hAnsiTheme="majorHAnsi"/>
          <w:sz w:val="24"/>
          <w:szCs w:val="24"/>
        </w:rPr>
        <w:fldChar w:fldCharType="end"/>
      </w:r>
      <w:r w:rsidRPr="5A40E655">
        <w:rPr>
          <w:rFonts w:asciiTheme="majorHAnsi" w:hAnsiTheme="majorHAnsi"/>
          <w:sz w:val="24"/>
          <w:szCs w:val="24"/>
          <w:highlight w:val="green"/>
        </w:rPr>
        <w:t xml:space="preserve"> as a guide to verify the amplifier’s operation</w:t>
      </w:r>
      <w:r w:rsidR="4B2E809E" w:rsidRPr="5A40E655">
        <w:rPr>
          <w:rFonts w:asciiTheme="majorHAnsi" w:hAnsiTheme="majorHAnsi"/>
          <w:sz w:val="24"/>
          <w:szCs w:val="24"/>
          <w:highlight w:val="green"/>
        </w:rPr>
        <w:t xml:space="preserve"> and include it in your lab report</w:t>
      </w:r>
      <w:r w:rsidRPr="5A40E655">
        <w:rPr>
          <w:rFonts w:asciiTheme="majorHAnsi" w:hAnsiTheme="majorHAnsi"/>
          <w:sz w:val="24"/>
          <w:szCs w:val="24"/>
          <w:highlight w:val="green"/>
        </w:rPr>
        <w:t xml:space="preserve">. </w:t>
      </w:r>
      <w:r w:rsidR="016123EE" w:rsidRPr="5A40E655">
        <w:rPr>
          <w:rFonts w:asciiTheme="majorHAnsi" w:hAnsiTheme="majorHAnsi"/>
          <w:sz w:val="24"/>
          <w:szCs w:val="24"/>
          <w:highlight w:val="green"/>
        </w:rPr>
        <w:t xml:space="preserve">Your screenshots and table should </w:t>
      </w:r>
      <w:r w:rsidR="016123EE" w:rsidRPr="5A40E655">
        <w:rPr>
          <w:rFonts w:asciiTheme="majorHAnsi" w:hAnsiTheme="majorHAnsi"/>
          <w:color w:val="FF0000"/>
          <w:sz w:val="24"/>
          <w:szCs w:val="24"/>
          <w:highlight w:val="green"/>
        </w:rPr>
        <w:t xml:space="preserve">show </w:t>
      </w:r>
      <w:r w:rsidR="016123EE" w:rsidRPr="5A40E655">
        <w:rPr>
          <w:rFonts w:asciiTheme="majorHAnsi" w:hAnsiTheme="majorHAnsi"/>
          <w:color w:val="FF0000"/>
          <w:sz w:val="24"/>
          <w:szCs w:val="24"/>
          <w:highlight w:val="green"/>
        </w:rPr>
        <w:lastRenderedPageBreak/>
        <w:t>that your design meets the specifications given</w:t>
      </w:r>
      <w:r w:rsidR="016123EE" w:rsidRPr="5A40E655">
        <w:rPr>
          <w:rFonts w:asciiTheme="majorHAnsi" w:hAnsiTheme="majorHAnsi"/>
          <w:sz w:val="24"/>
          <w:szCs w:val="24"/>
          <w:highlight w:val="green"/>
        </w:rPr>
        <w:t xml:space="preserve">. </w:t>
      </w:r>
      <w:r w:rsidR="016123EE" w:rsidRPr="5A40E655">
        <w:rPr>
          <w:rFonts w:asciiTheme="majorHAnsi" w:hAnsiTheme="majorHAnsi"/>
          <w:color w:val="FF0000"/>
          <w:sz w:val="24"/>
          <w:szCs w:val="24"/>
          <w:highlight w:val="green"/>
        </w:rPr>
        <w:t>Include an explanation of the table and each screenshot</w:t>
      </w:r>
      <w:r w:rsidR="016123EE" w:rsidRPr="5A40E655">
        <w:rPr>
          <w:rFonts w:asciiTheme="majorHAnsi" w:hAnsiTheme="majorHAnsi"/>
          <w:sz w:val="24"/>
          <w:szCs w:val="24"/>
          <w:highlight w:val="green"/>
        </w:rPr>
        <w:t>.</w:t>
      </w:r>
      <w:r w:rsidRPr="5A40E655">
        <w:rPr>
          <w:rFonts w:asciiTheme="majorHAnsi" w:hAnsiTheme="majorHAnsi"/>
          <w:sz w:val="24"/>
          <w:szCs w:val="24"/>
        </w:rPr>
        <w:t xml:space="preserve"> </w:t>
      </w:r>
      <w:r w:rsidR="009C72AE">
        <w:rPr>
          <w:rFonts w:asciiTheme="majorHAnsi" w:hAnsiTheme="majorHAnsi"/>
          <w:sz w:val="24"/>
          <w:szCs w:val="24"/>
        </w:rPr>
        <w:br/>
      </w:r>
    </w:p>
    <w:tbl>
      <w:tblPr>
        <w:tblStyle w:val="TableGrid"/>
        <w:tblW w:w="0" w:type="auto"/>
        <w:jc w:val="center"/>
        <w:tblLook w:val="04A0" w:firstRow="1" w:lastRow="0" w:firstColumn="1" w:lastColumn="0" w:noHBand="0" w:noVBand="1"/>
      </w:tblPr>
      <w:tblGrid>
        <w:gridCol w:w="1914"/>
        <w:gridCol w:w="1917"/>
        <w:gridCol w:w="1849"/>
        <w:gridCol w:w="1871"/>
        <w:gridCol w:w="1799"/>
      </w:tblGrid>
      <w:tr w:rsidR="000271E8" w14:paraId="600DA1EB" w14:textId="77777777" w:rsidTr="000271E8">
        <w:trPr>
          <w:jc w:val="center"/>
        </w:trPr>
        <w:tc>
          <w:tcPr>
            <w:tcW w:w="1914" w:type="dxa"/>
            <w:vAlign w:val="center"/>
          </w:tcPr>
          <w:p w14:paraId="3B4ECEA3" w14:textId="77777777" w:rsidR="000271E8" w:rsidRPr="00075818" w:rsidRDefault="00000000" w:rsidP="002F72F6">
            <w:pPr>
              <w:spacing w:line="360" w:lineRule="auto"/>
              <w:contextualSpacing/>
              <w:jc w:val="center"/>
              <w:rPr>
                <w:rFonts w:asciiTheme="majorHAnsi" w:hAnsiTheme="majorHAnsi"/>
                <w:b/>
                <w:sz w:val="20"/>
                <w:szCs w:val="20"/>
              </w:rPr>
            </w:pPr>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in</m:t>
                  </m:r>
                </m:sub>
              </m:sSub>
              <m:r>
                <m:rPr>
                  <m:sty m:val="bi"/>
                </m:rPr>
                <w:rPr>
                  <w:rFonts w:ascii="Cambria Math" w:hAnsi="Cambria Math"/>
                  <w:sz w:val="20"/>
                  <w:szCs w:val="20"/>
                </w:rPr>
                <m:t>=2</m:t>
              </m:r>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pp</m:t>
                  </m:r>
                </m:sub>
              </m:sSub>
            </m:oMath>
            <w:r w:rsidR="000271E8" w:rsidRPr="00075818">
              <w:rPr>
                <w:rFonts w:asciiTheme="majorHAnsi" w:eastAsiaTheme="minorEastAsia" w:hAnsiTheme="majorHAnsi"/>
                <w:b/>
                <w:sz w:val="20"/>
                <w:szCs w:val="20"/>
              </w:rPr>
              <w:t xml:space="preserve"> from Function Generator</w:t>
            </w:r>
          </w:p>
        </w:tc>
        <w:tc>
          <w:tcPr>
            <w:tcW w:w="1917" w:type="dxa"/>
            <w:vAlign w:val="center"/>
          </w:tcPr>
          <w:p w14:paraId="595A2765"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Frequency</w:t>
            </w:r>
          </w:p>
        </w:tc>
        <w:tc>
          <w:tcPr>
            <w:tcW w:w="1849" w:type="dxa"/>
            <w:vAlign w:val="center"/>
          </w:tcPr>
          <w:p w14:paraId="72A621E8" w14:textId="77777777" w:rsidR="000271E8" w:rsidRPr="00075818" w:rsidRDefault="00000000" w:rsidP="002F72F6">
            <w:pPr>
              <w:spacing w:line="360" w:lineRule="auto"/>
              <w:contextualSpacing/>
              <w:jc w:val="center"/>
              <w:rPr>
                <w:rFonts w:asciiTheme="majorHAnsi" w:hAnsiTheme="majorHAnsi"/>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in</m:t>
                    </m:r>
                    <m:d>
                      <m:dPr>
                        <m:ctrlPr>
                          <w:rPr>
                            <w:rFonts w:ascii="Cambria Math" w:hAnsi="Cambria Math"/>
                            <w:b/>
                            <w:i/>
                            <w:sz w:val="20"/>
                            <w:szCs w:val="20"/>
                          </w:rPr>
                        </m:ctrlPr>
                      </m:dPr>
                      <m:e>
                        <m:r>
                          <m:rPr>
                            <m:sty m:val="bi"/>
                          </m:rPr>
                          <w:rPr>
                            <w:rFonts w:ascii="Cambria Math" w:hAnsi="Cambria Math"/>
                            <w:sz w:val="20"/>
                            <w:szCs w:val="20"/>
                          </w:rPr>
                          <m:t>pp</m:t>
                        </m:r>
                      </m:e>
                    </m:d>
                  </m:sub>
                </m:sSub>
              </m:oMath>
            </m:oMathPara>
          </w:p>
        </w:tc>
        <w:tc>
          <w:tcPr>
            <w:tcW w:w="1871" w:type="dxa"/>
            <w:vAlign w:val="center"/>
          </w:tcPr>
          <w:p w14:paraId="6A6FC7C6" w14:textId="77777777" w:rsidR="000271E8" w:rsidRPr="00075818" w:rsidRDefault="00000000" w:rsidP="002F72F6">
            <w:pPr>
              <w:spacing w:line="360" w:lineRule="auto"/>
              <w:contextualSpacing/>
              <w:jc w:val="center"/>
              <w:rPr>
                <w:rFonts w:asciiTheme="majorHAnsi" w:hAnsiTheme="majorHAnsi"/>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out</m:t>
                    </m:r>
                    <m:d>
                      <m:dPr>
                        <m:ctrlPr>
                          <w:rPr>
                            <w:rFonts w:ascii="Cambria Math" w:hAnsi="Cambria Math"/>
                            <w:b/>
                            <w:i/>
                            <w:sz w:val="20"/>
                            <w:szCs w:val="20"/>
                          </w:rPr>
                        </m:ctrlPr>
                      </m:dPr>
                      <m:e>
                        <m:r>
                          <m:rPr>
                            <m:sty m:val="bi"/>
                          </m:rPr>
                          <w:rPr>
                            <w:rFonts w:ascii="Cambria Math" w:hAnsi="Cambria Math"/>
                            <w:sz w:val="20"/>
                            <w:szCs w:val="20"/>
                          </w:rPr>
                          <m:t>pp</m:t>
                        </m:r>
                      </m:e>
                    </m:d>
                  </m:sub>
                </m:sSub>
              </m:oMath>
            </m:oMathPara>
          </w:p>
        </w:tc>
        <w:tc>
          <w:tcPr>
            <w:tcW w:w="1799" w:type="dxa"/>
            <w:vAlign w:val="center"/>
          </w:tcPr>
          <w:p w14:paraId="5D4FF8EE" w14:textId="2114A920"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Gain</w:t>
            </w:r>
            <w:r w:rsidR="009C72AE">
              <w:rPr>
                <w:rFonts w:asciiTheme="majorHAnsi" w:hAnsiTheme="majorHAnsi"/>
                <w:b/>
                <w:sz w:val="20"/>
                <w:szCs w:val="20"/>
              </w:rPr>
              <w:t xml:space="preserve"> </w:t>
            </w:r>
            <m:oMath>
              <m:d>
                <m:dPr>
                  <m:ctrlPr>
                    <w:rPr>
                      <w:rFonts w:ascii="Cambria Math" w:hAnsi="Cambria Math"/>
                      <w:b/>
                      <w:i/>
                      <w:sz w:val="20"/>
                      <w:szCs w:val="20"/>
                    </w:rPr>
                  </m:ctrlPr>
                </m:dPr>
                <m:e>
                  <m:r>
                    <m:rPr>
                      <m:sty m:val="bi"/>
                    </m:rPr>
                    <w:rPr>
                      <w:rFonts w:ascii="Cambria Math" w:hAnsi="Cambria Math"/>
                      <w:sz w:val="20"/>
                      <w:szCs w:val="20"/>
                    </w:rPr>
                    <m:t>A=</m:t>
                  </m:r>
                  <m:f>
                    <m:fPr>
                      <m:ctrlPr>
                        <w:rPr>
                          <w:rFonts w:ascii="Cambria Math" w:hAnsi="Cambria Math"/>
                          <w:b/>
                          <w:i/>
                          <w:sz w:val="20"/>
                          <w:szCs w:val="20"/>
                        </w:rPr>
                      </m:ctrlPr>
                    </m:fPr>
                    <m:num>
                      <m:sSub>
                        <m:sSubPr>
                          <m:ctrlPr>
                            <w:rPr>
                              <w:rFonts w:ascii="Cambria Math" w:hAnsi="Cambria Math"/>
                              <w:b/>
                              <w:i/>
                              <w:sz w:val="20"/>
                              <w:szCs w:val="20"/>
                            </w:rPr>
                          </m:ctrlPr>
                        </m:sSubPr>
                        <m:e>
                          <m:r>
                            <m:rPr>
                              <m:sty m:val="bi"/>
                            </m:rPr>
                            <w:rPr>
                              <w:rFonts w:ascii="Cambria Math" w:hAnsi="Cambria Math"/>
                              <w:sz w:val="20"/>
                              <w:szCs w:val="20"/>
                            </w:rPr>
                            <m:t>V</m:t>
                          </m:r>
                        </m:e>
                        <m:sub>
                          <m:r>
                            <m:rPr>
                              <m:sty m:val="bi"/>
                            </m:rPr>
                            <w:rPr>
                              <w:rFonts w:ascii="Cambria Math" w:hAnsi="Cambria Math"/>
                              <w:sz w:val="20"/>
                              <w:szCs w:val="20"/>
                            </w:rPr>
                            <m:t>out</m:t>
                          </m:r>
                          <m:d>
                            <m:dPr>
                              <m:ctrlPr>
                                <w:rPr>
                                  <w:rFonts w:ascii="Cambria Math" w:hAnsi="Cambria Math"/>
                                  <w:b/>
                                  <w:i/>
                                  <w:sz w:val="20"/>
                                  <w:szCs w:val="20"/>
                                </w:rPr>
                              </m:ctrlPr>
                            </m:dPr>
                            <m:e>
                              <m:r>
                                <m:rPr>
                                  <m:sty m:val="bi"/>
                                </m:rPr>
                                <w:rPr>
                                  <w:rFonts w:ascii="Cambria Math" w:hAnsi="Cambria Math"/>
                                  <w:sz w:val="20"/>
                                  <w:szCs w:val="20"/>
                                </w:rPr>
                                <m:t>pp</m:t>
                              </m:r>
                            </m:e>
                          </m:d>
                        </m:sub>
                      </m:sSub>
                    </m:num>
                    <m:den>
                      <m:sSub>
                        <m:sSubPr>
                          <m:ctrlPr>
                            <w:rPr>
                              <w:rFonts w:ascii="Cambria Math" w:eastAsiaTheme="minorEastAsia" w:hAnsi="Cambria Math"/>
                              <w:b/>
                              <w:i/>
                              <w:sz w:val="20"/>
                              <w:szCs w:val="20"/>
                            </w:rPr>
                          </m:ctrlPr>
                        </m:sSubPr>
                        <m:e>
                          <m:r>
                            <m:rPr>
                              <m:sty m:val="bi"/>
                            </m:rPr>
                            <w:rPr>
                              <w:rFonts w:ascii="Cambria Math" w:eastAsiaTheme="minorEastAsia" w:hAnsi="Cambria Math"/>
                              <w:sz w:val="20"/>
                              <w:szCs w:val="20"/>
                            </w:rPr>
                            <m:t>V</m:t>
                          </m:r>
                        </m:e>
                        <m:sub>
                          <m:r>
                            <m:rPr>
                              <m:sty m:val="bi"/>
                            </m:rPr>
                            <w:rPr>
                              <w:rFonts w:ascii="Cambria Math" w:eastAsiaTheme="minorEastAsia" w:hAnsi="Cambria Math"/>
                              <w:sz w:val="20"/>
                              <w:szCs w:val="20"/>
                            </w:rPr>
                            <m:t>in</m:t>
                          </m:r>
                          <m:d>
                            <m:dPr>
                              <m:ctrlPr>
                                <w:rPr>
                                  <w:rFonts w:ascii="Cambria Math" w:eastAsiaTheme="minorEastAsia" w:hAnsi="Cambria Math"/>
                                  <w:b/>
                                  <w:i/>
                                  <w:sz w:val="20"/>
                                  <w:szCs w:val="20"/>
                                </w:rPr>
                              </m:ctrlPr>
                            </m:dPr>
                            <m:e>
                              <m:r>
                                <m:rPr>
                                  <m:sty m:val="bi"/>
                                </m:rPr>
                                <w:rPr>
                                  <w:rFonts w:ascii="Cambria Math" w:eastAsiaTheme="minorEastAsia" w:hAnsi="Cambria Math"/>
                                  <w:sz w:val="20"/>
                                  <w:szCs w:val="20"/>
                                </w:rPr>
                                <m:t>pp</m:t>
                              </m:r>
                            </m:e>
                          </m:d>
                        </m:sub>
                      </m:sSub>
                    </m:den>
                  </m:f>
                </m:e>
              </m:d>
            </m:oMath>
          </w:p>
        </w:tc>
      </w:tr>
      <w:tr w:rsidR="000271E8" w14:paraId="67616BF4" w14:textId="77777777" w:rsidTr="000271E8">
        <w:trPr>
          <w:jc w:val="center"/>
        </w:trPr>
        <w:tc>
          <w:tcPr>
            <w:tcW w:w="1914" w:type="dxa"/>
            <w:vMerge w:val="restart"/>
            <w:vAlign w:val="center"/>
          </w:tcPr>
          <w:p w14:paraId="06099DF3"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Right</w:t>
            </w:r>
          </w:p>
          <w:p w14:paraId="39FD2422"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3F5FF050"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 Hz</w:t>
            </w:r>
          </w:p>
        </w:tc>
        <w:tc>
          <w:tcPr>
            <w:tcW w:w="1849" w:type="dxa"/>
            <w:vAlign w:val="center"/>
          </w:tcPr>
          <w:p w14:paraId="5E92FD3C" w14:textId="0C86F764" w:rsidR="000271E8" w:rsidRPr="00075818" w:rsidRDefault="006C22AF" w:rsidP="002F72F6">
            <w:pPr>
              <w:spacing w:line="360" w:lineRule="auto"/>
              <w:contextualSpacing/>
              <w:jc w:val="center"/>
              <w:rPr>
                <w:rFonts w:asciiTheme="majorHAnsi" w:hAnsiTheme="majorHAnsi"/>
                <w:sz w:val="20"/>
                <w:szCs w:val="20"/>
              </w:rPr>
            </w:pPr>
            <w:ins w:id="11" w:author="Ezra Senanu" w:date="2024-06-24T18:43:00Z" w16du:dateUtc="2024-06-25T00:43:00Z">
              <w:r>
                <w:rPr>
                  <w:rFonts w:asciiTheme="majorHAnsi" w:hAnsiTheme="majorHAnsi"/>
                  <w:sz w:val="20"/>
                  <w:szCs w:val="20"/>
                </w:rPr>
                <w:t>2</w:t>
              </w:r>
            </w:ins>
          </w:p>
        </w:tc>
        <w:tc>
          <w:tcPr>
            <w:tcW w:w="1871" w:type="dxa"/>
            <w:vAlign w:val="center"/>
          </w:tcPr>
          <w:p w14:paraId="4809CE46" w14:textId="163E2E23" w:rsidR="000271E8" w:rsidRPr="00075818" w:rsidRDefault="006C22AF" w:rsidP="002F72F6">
            <w:pPr>
              <w:spacing w:line="360" w:lineRule="auto"/>
              <w:contextualSpacing/>
              <w:jc w:val="center"/>
              <w:rPr>
                <w:rFonts w:asciiTheme="majorHAnsi" w:hAnsiTheme="majorHAnsi"/>
                <w:sz w:val="20"/>
                <w:szCs w:val="20"/>
              </w:rPr>
            </w:pPr>
            <w:ins w:id="12" w:author="Ezra Senanu" w:date="2024-06-24T18:42:00Z" w16du:dateUtc="2024-06-25T00:42:00Z">
              <w:r>
                <w:rPr>
                  <w:rFonts w:asciiTheme="majorHAnsi" w:hAnsiTheme="majorHAnsi"/>
                  <w:sz w:val="20"/>
                  <w:szCs w:val="20"/>
                </w:rPr>
                <w:t>4</w:t>
              </w:r>
            </w:ins>
            <w:ins w:id="13" w:author="Ezra Senanu" w:date="2024-06-24T18:43:00Z" w16du:dateUtc="2024-06-25T00:43:00Z">
              <w:r>
                <w:rPr>
                  <w:rFonts w:asciiTheme="majorHAnsi" w:hAnsiTheme="majorHAnsi"/>
                  <w:sz w:val="20"/>
                  <w:szCs w:val="20"/>
                </w:rPr>
                <w:t>.8</w:t>
              </w:r>
            </w:ins>
          </w:p>
        </w:tc>
        <w:tc>
          <w:tcPr>
            <w:tcW w:w="1799" w:type="dxa"/>
            <w:vAlign w:val="center"/>
          </w:tcPr>
          <w:p w14:paraId="3B3B275A" w14:textId="2619FB75" w:rsidR="000271E8" w:rsidRPr="00075818" w:rsidRDefault="006C22AF" w:rsidP="002F72F6">
            <w:pPr>
              <w:spacing w:line="360" w:lineRule="auto"/>
              <w:contextualSpacing/>
              <w:jc w:val="center"/>
              <w:rPr>
                <w:rFonts w:asciiTheme="majorHAnsi" w:hAnsiTheme="majorHAnsi"/>
                <w:sz w:val="20"/>
                <w:szCs w:val="20"/>
              </w:rPr>
            </w:pPr>
            <w:ins w:id="14" w:author="Ezra Senanu" w:date="2024-06-24T18:46:00Z" w16du:dateUtc="2024-06-25T00:46:00Z">
              <w:r>
                <w:rPr>
                  <w:rFonts w:asciiTheme="majorHAnsi" w:hAnsiTheme="majorHAnsi"/>
                  <w:sz w:val="20"/>
                  <w:szCs w:val="20"/>
                </w:rPr>
                <w:t>2.4</w:t>
              </w:r>
            </w:ins>
          </w:p>
        </w:tc>
      </w:tr>
      <w:tr w:rsidR="000271E8" w14:paraId="7E6CE924" w14:textId="77777777" w:rsidTr="000271E8">
        <w:trPr>
          <w:jc w:val="center"/>
        </w:trPr>
        <w:tc>
          <w:tcPr>
            <w:tcW w:w="1914" w:type="dxa"/>
            <w:vMerge/>
            <w:vAlign w:val="center"/>
          </w:tcPr>
          <w:p w14:paraId="1F775BB1"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410545EE"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200 Hz</w:t>
            </w:r>
          </w:p>
        </w:tc>
        <w:tc>
          <w:tcPr>
            <w:tcW w:w="1849" w:type="dxa"/>
            <w:vAlign w:val="center"/>
          </w:tcPr>
          <w:p w14:paraId="025890E2" w14:textId="2A1BEFCB" w:rsidR="000271E8" w:rsidRPr="00075818" w:rsidRDefault="006C22AF" w:rsidP="002F72F6">
            <w:pPr>
              <w:spacing w:line="360" w:lineRule="auto"/>
              <w:contextualSpacing/>
              <w:jc w:val="center"/>
              <w:rPr>
                <w:rFonts w:asciiTheme="majorHAnsi" w:hAnsiTheme="majorHAnsi"/>
                <w:sz w:val="20"/>
                <w:szCs w:val="20"/>
              </w:rPr>
            </w:pPr>
            <w:ins w:id="15" w:author="Ezra Senanu" w:date="2024-06-24T18:43:00Z" w16du:dateUtc="2024-06-25T00:43:00Z">
              <w:r>
                <w:rPr>
                  <w:rFonts w:asciiTheme="majorHAnsi" w:hAnsiTheme="majorHAnsi"/>
                  <w:sz w:val="20"/>
                  <w:szCs w:val="20"/>
                </w:rPr>
                <w:t>2</w:t>
              </w:r>
            </w:ins>
          </w:p>
        </w:tc>
        <w:tc>
          <w:tcPr>
            <w:tcW w:w="1871" w:type="dxa"/>
            <w:vAlign w:val="center"/>
          </w:tcPr>
          <w:p w14:paraId="1ABAE447" w14:textId="1444320D" w:rsidR="000271E8" w:rsidRPr="00075818" w:rsidRDefault="006C22AF" w:rsidP="002F72F6">
            <w:pPr>
              <w:spacing w:line="360" w:lineRule="auto"/>
              <w:contextualSpacing/>
              <w:jc w:val="center"/>
              <w:rPr>
                <w:rFonts w:asciiTheme="majorHAnsi" w:hAnsiTheme="majorHAnsi"/>
                <w:sz w:val="20"/>
                <w:szCs w:val="20"/>
              </w:rPr>
            </w:pPr>
            <w:ins w:id="16" w:author="Ezra Senanu" w:date="2024-06-24T18:43:00Z" w16du:dateUtc="2024-06-25T00:43:00Z">
              <w:r>
                <w:rPr>
                  <w:rFonts w:asciiTheme="majorHAnsi" w:hAnsiTheme="majorHAnsi"/>
                  <w:sz w:val="20"/>
                  <w:szCs w:val="20"/>
                </w:rPr>
                <w:t>5.4</w:t>
              </w:r>
            </w:ins>
          </w:p>
        </w:tc>
        <w:tc>
          <w:tcPr>
            <w:tcW w:w="1799" w:type="dxa"/>
            <w:vAlign w:val="center"/>
          </w:tcPr>
          <w:p w14:paraId="0ED437CA" w14:textId="6533A3DC" w:rsidR="000271E8" w:rsidRPr="00075818" w:rsidRDefault="006C22AF" w:rsidP="002F72F6">
            <w:pPr>
              <w:spacing w:line="360" w:lineRule="auto"/>
              <w:contextualSpacing/>
              <w:jc w:val="center"/>
              <w:rPr>
                <w:rFonts w:asciiTheme="majorHAnsi" w:hAnsiTheme="majorHAnsi"/>
                <w:sz w:val="20"/>
                <w:szCs w:val="20"/>
              </w:rPr>
            </w:pPr>
            <w:ins w:id="17" w:author="Ezra Senanu" w:date="2024-06-24T18:46:00Z" w16du:dateUtc="2024-06-25T00:46:00Z">
              <w:r>
                <w:rPr>
                  <w:rFonts w:asciiTheme="majorHAnsi" w:hAnsiTheme="majorHAnsi"/>
                  <w:sz w:val="20"/>
                  <w:szCs w:val="20"/>
                </w:rPr>
                <w:t>2.7</w:t>
              </w:r>
            </w:ins>
          </w:p>
        </w:tc>
      </w:tr>
      <w:tr w:rsidR="000271E8" w14:paraId="51EF1A03" w14:textId="77777777" w:rsidTr="000271E8">
        <w:trPr>
          <w:jc w:val="center"/>
        </w:trPr>
        <w:tc>
          <w:tcPr>
            <w:tcW w:w="1914" w:type="dxa"/>
            <w:vMerge/>
            <w:vAlign w:val="center"/>
          </w:tcPr>
          <w:p w14:paraId="33390317"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2D384A52"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2k Hz</w:t>
            </w:r>
          </w:p>
        </w:tc>
        <w:tc>
          <w:tcPr>
            <w:tcW w:w="1849" w:type="dxa"/>
            <w:vAlign w:val="center"/>
          </w:tcPr>
          <w:p w14:paraId="6387F1C5" w14:textId="0CD5048D" w:rsidR="000271E8" w:rsidRPr="00075818" w:rsidRDefault="006C22AF" w:rsidP="002F72F6">
            <w:pPr>
              <w:spacing w:line="360" w:lineRule="auto"/>
              <w:contextualSpacing/>
              <w:jc w:val="center"/>
              <w:rPr>
                <w:rFonts w:asciiTheme="majorHAnsi" w:hAnsiTheme="majorHAnsi"/>
                <w:sz w:val="20"/>
                <w:szCs w:val="20"/>
              </w:rPr>
            </w:pPr>
            <w:ins w:id="18" w:author="Ezra Senanu" w:date="2024-06-24T18:43:00Z" w16du:dateUtc="2024-06-25T00:43:00Z">
              <w:r>
                <w:rPr>
                  <w:rFonts w:asciiTheme="majorHAnsi" w:hAnsiTheme="majorHAnsi"/>
                  <w:sz w:val="20"/>
                  <w:szCs w:val="20"/>
                </w:rPr>
                <w:t>2</w:t>
              </w:r>
            </w:ins>
          </w:p>
        </w:tc>
        <w:tc>
          <w:tcPr>
            <w:tcW w:w="1871" w:type="dxa"/>
            <w:vAlign w:val="center"/>
          </w:tcPr>
          <w:p w14:paraId="7153056E" w14:textId="0B7B8622" w:rsidR="000271E8" w:rsidRPr="00075818" w:rsidRDefault="006C22AF" w:rsidP="002F72F6">
            <w:pPr>
              <w:spacing w:line="360" w:lineRule="auto"/>
              <w:contextualSpacing/>
              <w:jc w:val="center"/>
              <w:rPr>
                <w:rFonts w:asciiTheme="majorHAnsi" w:hAnsiTheme="majorHAnsi"/>
                <w:sz w:val="20"/>
                <w:szCs w:val="20"/>
              </w:rPr>
            </w:pPr>
            <w:ins w:id="19" w:author="Ezra Senanu" w:date="2024-06-24T18:43:00Z" w16du:dateUtc="2024-06-25T00:43:00Z">
              <w:r>
                <w:rPr>
                  <w:rFonts w:asciiTheme="majorHAnsi" w:hAnsiTheme="majorHAnsi"/>
                  <w:sz w:val="20"/>
                  <w:szCs w:val="20"/>
                </w:rPr>
                <w:t>5.44</w:t>
              </w:r>
            </w:ins>
          </w:p>
        </w:tc>
        <w:tc>
          <w:tcPr>
            <w:tcW w:w="1799" w:type="dxa"/>
            <w:vAlign w:val="center"/>
          </w:tcPr>
          <w:p w14:paraId="19043843" w14:textId="6F0096B7" w:rsidR="000271E8" w:rsidRPr="00075818" w:rsidRDefault="006C22AF" w:rsidP="002F72F6">
            <w:pPr>
              <w:spacing w:line="360" w:lineRule="auto"/>
              <w:contextualSpacing/>
              <w:jc w:val="center"/>
              <w:rPr>
                <w:rFonts w:asciiTheme="majorHAnsi" w:hAnsiTheme="majorHAnsi"/>
                <w:sz w:val="20"/>
                <w:szCs w:val="20"/>
              </w:rPr>
            </w:pPr>
            <w:ins w:id="20" w:author="Ezra Senanu" w:date="2024-06-24T18:46:00Z" w16du:dateUtc="2024-06-25T00:46:00Z">
              <w:r>
                <w:rPr>
                  <w:rFonts w:asciiTheme="majorHAnsi" w:hAnsiTheme="majorHAnsi"/>
                  <w:sz w:val="20"/>
                  <w:szCs w:val="20"/>
                </w:rPr>
                <w:t>2.72</w:t>
              </w:r>
            </w:ins>
          </w:p>
        </w:tc>
      </w:tr>
      <w:tr w:rsidR="000271E8" w14:paraId="3C05024E" w14:textId="77777777" w:rsidTr="000271E8">
        <w:trPr>
          <w:jc w:val="center"/>
        </w:trPr>
        <w:tc>
          <w:tcPr>
            <w:tcW w:w="1914" w:type="dxa"/>
            <w:vMerge/>
            <w:vAlign w:val="center"/>
          </w:tcPr>
          <w:p w14:paraId="5CC5BD5B"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28FE24DA"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20k Hz</w:t>
            </w:r>
          </w:p>
        </w:tc>
        <w:tc>
          <w:tcPr>
            <w:tcW w:w="1849" w:type="dxa"/>
            <w:vAlign w:val="center"/>
          </w:tcPr>
          <w:p w14:paraId="38D87C0A" w14:textId="7135F538" w:rsidR="000271E8" w:rsidRPr="00075818" w:rsidRDefault="006C22AF" w:rsidP="002F72F6">
            <w:pPr>
              <w:spacing w:line="360" w:lineRule="auto"/>
              <w:contextualSpacing/>
              <w:jc w:val="center"/>
              <w:rPr>
                <w:rFonts w:asciiTheme="majorHAnsi" w:hAnsiTheme="majorHAnsi"/>
                <w:sz w:val="20"/>
                <w:szCs w:val="20"/>
              </w:rPr>
            </w:pPr>
            <w:ins w:id="21" w:author="Ezra Senanu" w:date="2024-06-24T18:43:00Z" w16du:dateUtc="2024-06-25T00:43:00Z">
              <w:r>
                <w:rPr>
                  <w:rFonts w:asciiTheme="majorHAnsi" w:hAnsiTheme="majorHAnsi"/>
                  <w:sz w:val="20"/>
                  <w:szCs w:val="20"/>
                </w:rPr>
                <w:t>2</w:t>
              </w:r>
            </w:ins>
          </w:p>
        </w:tc>
        <w:tc>
          <w:tcPr>
            <w:tcW w:w="1871" w:type="dxa"/>
            <w:vAlign w:val="center"/>
          </w:tcPr>
          <w:p w14:paraId="641B51FD" w14:textId="428EE5D3" w:rsidR="000271E8" w:rsidRPr="00075818" w:rsidRDefault="006C22AF" w:rsidP="002F72F6">
            <w:pPr>
              <w:spacing w:line="360" w:lineRule="auto"/>
              <w:contextualSpacing/>
              <w:jc w:val="center"/>
              <w:rPr>
                <w:rFonts w:asciiTheme="majorHAnsi" w:hAnsiTheme="majorHAnsi"/>
                <w:sz w:val="20"/>
                <w:szCs w:val="20"/>
              </w:rPr>
            </w:pPr>
            <w:ins w:id="22" w:author="Ezra Senanu" w:date="2024-06-24T18:43:00Z" w16du:dateUtc="2024-06-25T00:43:00Z">
              <w:r>
                <w:rPr>
                  <w:rFonts w:asciiTheme="majorHAnsi" w:hAnsiTheme="majorHAnsi"/>
                  <w:sz w:val="20"/>
                  <w:szCs w:val="20"/>
                </w:rPr>
                <w:t>5.6</w:t>
              </w:r>
            </w:ins>
          </w:p>
        </w:tc>
        <w:tc>
          <w:tcPr>
            <w:tcW w:w="1799" w:type="dxa"/>
            <w:vAlign w:val="center"/>
          </w:tcPr>
          <w:p w14:paraId="07254642" w14:textId="4A4B53CC" w:rsidR="000271E8" w:rsidRPr="00075818" w:rsidRDefault="006C22AF" w:rsidP="002F72F6">
            <w:pPr>
              <w:spacing w:line="360" w:lineRule="auto"/>
              <w:contextualSpacing/>
              <w:jc w:val="center"/>
              <w:rPr>
                <w:rFonts w:asciiTheme="majorHAnsi" w:hAnsiTheme="majorHAnsi"/>
                <w:sz w:val="20"/>
                <w:szCs w:val="20"/>
              </w:rPr>
            </w:pPr>
            <w:ins w:id="23" w:author="Ezra Senanu" w:date="2024-06-24T18:46:00Z" w16du:dateUtc="2024-06-25T00:46:00Z">
              <w:r>
                <w:rPr>
                  <w:rFonts w:asciiTheme="majorHAnsi" w:hAnsiTheme="majorHAnsi"/>
                  <w:sz w:val="20"/>
                  <w:szCs w:val="20"/>
                </w:rPr>
                <w:t>2.8</w:t>
              </w:r>
            </w:ins>
          </w:p>
        </w:tc>
      </w:tr>
      <w:tr w:rsidR="000271E8" w14:paraId="50760D27" w14:textId="77777777" w:rsidTr="000271E8">
        <w:trPr>
          <w:jc w:val="center"/>
        </w:trPr>
        <w:tc>
          <w:tcPr>
            <w:tcW w:w="1914" w:type="dxa"/>
            <w:vMerge w:val="restart"/>
            <w:vAlign w:val="center"/>
          </w:tcPr>
          <w:p w14:paraId="27364A3F"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Left</w:t>
            </w:r>
          </w:p>
          <w:p w14:paraId="68CB198B"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Channel</w:t>
            </w:r>
          </w:p>
        </w:tc>
        <w:tc>
          <w:tcPr>
            <w:tcW w:w="1917" w:type="dxa"/>
            <w:vAlign w:val="center"/>
          </w:tcPr>
          <w:p w14:paraId="529FCE59"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 Hz</w:t>
            </w:r>
          </w:p>
        </w:tc>
        <w:tc>
          <w:tcPr>
            <w:tcW w:w="1849" w:type="dxa"/>
            <w:vAlign w:val="center"/>
          </w:tcPr>
          <w:p w14:paraId="57BC18E7" w14:textId="5798DBE1" w:rsidR="000271E8" w:rsidRPr="00075818" w:rsidRDefault="005656A8" w:rsidP="002F72F6">
            <w:pPr>
              <w:spacing w:line="360" w:lineRule="auto"/>
              <w:contextualSpacing/>
              <w:jc w:val="center"/>
              <w:rPr>
                <w:rFonts w:asciiTheme="majorHAnsi" w:hAnsiTheme="majorHAnsi"/>
                <w:sz w:val="20"/>
                <w:szCs w:val="20"/>
              </w:rPr>
            </w:pPr>
            <w:ins w:id="24" w:author="Ezra Senanu" w:date="2024-06-21T16:29:00Z" w16du:dateUtc="2024-06-21T22:29:00Z">
              <w:r>
                <w:rPr>
                  <w:rFonts w:asciiTheme="majorHAnsi" w:hAnsiTheme="majorHAnsi"/>
                  <w:sz w:val="20"/>
                  <w:szCs w:val="20"/>
                </w:rPr>
                <w:t>2</w:t>
              </w:r>
            </w:ins>
          </w:p>
        </w:tc>
        <w:tc>
          <w:tcPr>
            <w:tcW w:w="1871" w:type="dxa"/>
            <w:vAlign w:val="center"/>
          </w:tcPr>
          <w:p w14:paraId="66143753" w14:textId="0EAD400E" w:rsidR="000271E8" w:rsidRPr="00075818" w:rsidRDefault="005656A8" w:rsidP="002F72F6">
            <w:pPr>
              <w:spacing w:line="360" w:lineRule="auto"/>
              <w:contextualSpacing/>
              <w:jc w:val="center"/>
              <w:rPr>
                <w:rFonts w:asciiTheme="majorHAnsi" w:hAnsiTheme="majorHAnsi"/>
                <w:sz w:val="20"/>
                <w:szCs w:val="20"/>
              </w:rPr>
            </w:pPr>
            <w:ins w:id="25" w:author="Ezra Senanu" w:date="2024-06-21T16:29:00Z" w16du:dateUtc="2024-06-21T22:29:00Z">
              <w:r>
                <w:rPr>
                  <w:rFonts w:asciiTheme="majorHAnsi" w:hAnsiTheme="majorHAnsi"/>
                  <w:sz w:val="20"/>
                  <w:szCs w:val="20"/>
                </w:rPr>
                <w:t>5.2</w:t>
              </w:r>
            </w:ins>
          </w:p>
        </w:tc>
        <w:tc>
          <w:tcPr>
            <w:tcW w:w="1799" w:type="dxa"/>
            <w:vAlign w:val="center"/>
          </w:tcPr>
          <w:p w14:paraId="309B4A16" w14:textId="226AC1BC" w:rsidR="000271E8" w:rsidRPr="00075818" w:rsidRDefault="006C22AF" w:rsidP="002F72F6">
            <w:pPr>
              <w:spacing w:line="360" w:lineRule="auto"/>
              <w:contextualSpacing/>
              <w:jc w:val="center"/>
              <w:rPr>
                <w:rFonts w:asciiTheme="majorHAnsi" w:hAnsiTheme="majorHAnsi"/>
                <w:sz w:val="20"/>
                <w:szCs w:val="20"/>
              </w:rPr>
            </w:pPr>
            <w:ins w:id="26" w:author="Ezra Senanu" w:date="2024-06-24T18:46:00Z" w16du:dateUtc="2024-06-25T00:46:00Z">
              <w:r>
                <w:rPr>
                  <w:rFonts w:asciiTheme="majorHAnsi" w:hAnsiTheme="majorHAnsi"/>
                  <w:sz w:val="20"/>
                  <w:szCs w:val="20"/>
                </w:rPr>
                <w:t>2.6</w:t>
              </w:r>
            </w:ins>
          </w:p>
        </w:tc>
      </w:tr>
      <w:tr w:rsidR="000271E8" w14:paraId="5E26E6C1" w14:textId="77777777" w:rsidTr="000271E8">
        <w:trPr>
          <w:jc w:val="center"/>
        </w:trPr>
        <w:tc>
          <w:tcPr>
            <w:tcW w:w="1914" w:type="dxa"/>
            <w:vMerge/>
            <w:vAlign w:val="center"/>
          </w:tcPr>
          <w:p w14:paraId="5BE35EDE"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3CBB525A"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200 Hz</w:t>
            </w:r>
          </w:p>
        </w:tc>
        <w:tc>
          <w:tcPr>
            <w:tcW w:w="1849" w:type="dxa"/>
            <w:vAlign w:val="center"/>
          </w:tcPr>
          <w:p w14:paraId="79530927" w14:textId="2A38A623" w:rsidR="000271E8" w:rsidRPr="00075818" w:rsidRDefault="005656A8" w:rsidP="002F72F6">
            <w:pPr>
              <w:spacing w:line="360" w:lineRule="auto"/>
              <w:contextualSpacing/>
              <w:jc w:val="center"/>
              <w:rPr>
                <w:rFonts w:asciiTheme="majorHAnsi" w:hAnsiTheme="majorHAnsi"/>
                <w:sz w:val="20"/>
                <w:szCs w:val="20"/>
              </w:rPr>
            </w:pPr>
            <w:ins w:id="27" w:author="Ezra Senanu" w:date="2024-06-21T16:29:00Z" w16du:dateUtc="2024-06-21T22:29:00Z">
              <w:r>
                <w:rPr>
                  <w:rFonts w:asciiTheme="majorHAnsi" w:hAnsiTheme="majorHAnsi"/>
                  <w:sz w:val="20"/>
                  <w:szCs w:val="20"/>
                </w:rPr>
                <w:t>2.12</w:t>
              </w:r>
            </w:ins>
          </w:p>
        </w:tc>
        <w:tc>
          <w:tcPr>
            <w:tcW w:w="1871" w:type="dxa"/>
            <w:vAlign w:val="center"/>
          </w:tcPr>
          <w:p w14:paraId="019321CC" w14:textId="5483FE92" w:rsidR="000271E8" w:rsidRPr="00075818" w:rsidRDefault="005656A8" w:rsidP="002F72F6">
            <w:pPr>
              <w:spacing w:line="360" w:lineRule="auto"/>
              <w:contextualSpacing/>
              <w:jc w:val="center"/>
              <w:rPr>
                <w:rFonts w:asciiTheme="majorHAnsi" w:hAnsiTheme="majorHAnsi"/>
                <w:sz w:val="20"/>
                <w:szCs w:val="20"/>
              </w:rPr>
            </w:pPr>
            <w:ins w:id="28" w:author="Ezra Senanu" w:date="2024-06-21T16:29:00Z" w16du:dateUtc="2024-06-21T22:29:00Z">
              <w:r>
                <w:rPr>
                  <w:rFonts w:asciiTheme="majorHAnsi" w:hAnsiTheme="majorHAnsi"/>
                  <w:sz w:val="20"/>
                  <w:szCs w:val="20"/>
                </w:rPr>
                <w:t>4.56</w:t>
              </w:r>
            </w:ins>
          </w:p>
        </w:tc>
        <w:tc>
          <w:tcPr>
            <w:tcW w:w="1799" w:type="dxa"/>
            <w:vAlign w:val="center"/>
          </w:tcPr>
          <w:p w14:paraId="04842FB5" w14:textId="5FF5ABB7" w:rsidR="000271E8" w:rsidRPr="00075818" w:rsidRDefault="006C22AF" w:rsidP="002F72F6">
            <w:pPr>
              <w:spacing w:line="360" w:lineRule="auto"/>
              <w:contextualSpacing/>
              <w:jc w:val="center"/>
              <w:rPr>
                <w:rFonts w:asciiTheme="majorHAnsi" w:hAnsiTheme="majorHAnsi"/>
                <w:sz w:val="20"/>
                <w:szCs w:val="20"/>
              </w:rPr>
            </w:pPr>
            <w:ins w:id="29" w:author="Ezra Senanu" w:date="2024-06-24T18:46:00Z" w16du:dateUtc="2024-06-25T00:46:00Z">
              <w:r>
                <w:rPr>
                  <w:rFonts w:asciiTheme="majorHAnsi" w:hAnsiTheme="majorHAnsi"/>
                  <w:sz w:val="20"/>
                  <w:szCs w:val="20"/>
                </w:rPr>
                <w:t>2.15</w:t>
              </w:r>
            </w:ins>
          </w:p>
        </w:tc>
      </w:tr>
      <w:tr w:rsidR="000271E8" w14:paraId="6C0B1C3D" w14:textId="77777777" w:rsidTr="000271E8">
        <w:trPr>
          <w:jc w:val="center"/>
        </w:trPr>
        <w:tc>
          <w:tcPr>
            <w:tcW w:w="1914" w:type="dxa"/>
            <w:vMerge/>
            <w:vAlign w:val="center"/>
          </w:tcPr>
          <w:p w14:paraId="156F61B3"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vAlign w:val="center"/>
          </w:tcPr>
          <w:p w14:paraId="6D03D39C"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2k Hz</w:t>
            </w:r>
          </w:p>
        </w:tc>
        <w:tc>
          <w:tcPr>
            <w:tcW w:w="1849" w:type="dxa"/>
            <w:vAlign w:val="center"/>
          </w:tcPr>
          <w:p w14:paraId="46DA01BB" w14:textId="19C7AD08" w:rsidR="000271E8" w:rsidRPr="00075818" w:rsidRDefault="005656A8" w:rsidP="002F72F6">
            <w:pPr>
              <w:spacing w:line="360" w:lineRule="auto"/>
              <w:contextualSpacing/>
              <w:jc w:val="center"/>
              <w:rPr>
                <w:rFonts w:asciiTheme="majorHAnsi" w:hAnsiTheme="majorHAnsi"/>
                <w:sz w:val="20"/>
                <w:szCs w:val="20"/>
              </w:rPr>
            </w:pPr>
            <w:ins w:id="30" w:author="Ezra Senanu" w:date="2024-06-21T16:32:00Z" w16du:dateUtc="2024-06-21T22:32:00Z">
              <w:r>
                <w:rPr>
                  <w:rFonts w:asciiTheme="majorHAnsi" w:hAnsiTheme="majorHAnsi"/>
                  <w:sz w:val="20"/>
                  <w:szCs w:val="20"/>
                </w:rPr>
                <w:t>2</w:t>
              </w:r>
            </w:ins>
          </w:p>
        </w:tc>
        <w:tc>
          <w:tcPr>
            <w:tcW w:w="1871" w:type="dxa"/>
            <w:vAlign w:val="center"/>
          </w:tcPr>
          <w:p w14:paraId="348138BA" w14:textId="48C25577" w:rsidR="000271E8" w:rsidRPr="00075818" w:rsidRDefault="005656A8" w:rsidP="002F72F6">
            <w:pPr>
              <w:spacing w:line="360" w:lineRule="auto"/>
              <w:contextualSpacing/>
              <w:jc w:val="center"/>
              <w:rPr>
                <w:rFonts w:asciiTheme="majorHAnsi" w:hAnsiTheme="majorHAnsi"/>
                <w:sz w:val="20"/>
                <w:szCs w:val="20"/>
              </w:rPr>
            </w:pPr>
            <w:ins w:id="31" w:author="Ezra Senanu" w:date="2024-06-21T16:32:00Z" w16du:dateUtc="2024-06-21T22:32:00Z">
              <w:r>
                <w:rPr>
                  <w:rFonts w:asciiTheme="majorHAnsi" w:hAnsiTheme="majorHAnsi"/>
                  <w:sz w:val="20"/>
                  <w:szCs w:val="20"/>
                </w:rPr>
                <w:t>4.56</w:t>
              </w:r>
            </w:ins>
          </w:p>
        </w:tc>
        <w:tc>
          <w:tcPr>
            <w:tcW w:w="1799" w:type="dxa"/>
            <w:vAlign w:val="center"/>
          </w:tcPr>
          <w:p w14:paraId="5C6A1095" w14:textId="16B9CE67" w:rsidR="000271E8" w:rsidRPr="00075818" w:rsidRDefault="006C22AF" w:rsidP="002F72F6">
            <w:pPr>
              <w:spacing w:line="360" w:lineRule="auto"/>
              <w:contextualSpacing/>
              <w:jc w:val="center"/>
              <w:rPr>
                <w:rFonts w:asciiTheme="majorHAnsi" w:hAnsiTheme="majorHAnsi"/>
                <w:sz w:val="20"/>
                <w:szCs w:val="20"/>
              </w:rPr>
            </w:pPr>
            <w:ins w:id="32" w:author="Ezra Senanu" w:date="2024-06-24T18:47:00Z" w16du:dateUtc="2024-06-25T00:47:00Z">
              <w:r>
                <w:rPr>
                  <w:rFonts w:asciiTheme="majorHAnsi" w:hAnsiTheme="majorHAnsi"/>
                  <w:sz w:val="20"/>
                  <w:szCs w:val="20"/>
                </w:rPr>
                <w:t>2.28</w:t>
              </w:r>
            </w:ins>
          </w:p>
        </w:tc>
      </w:tr>
      <w:tr w:rsidR="000271E8" w14:paraId="2250C0D2" w14:textId="77777777" w:rsidTr="000271E8">
        <w:trPr>
          <w:jc w:val="center"/>
        </w:trPr>
        <w:tc>
          <w:tcPr>
            <w:tcW w:w="1914" w:type="dxa"/>
            <w:vMerge/>
            <w:tcBorders>
              <w:bottom w:val="single" w:sz="4" w:space="0" w:color="auto"/>
            </w:tcBorders>
            <w:vAlign w:val="center"/>
          </w:tcPr>
          <w:p w14:paraId="01473086" w14:textId="77777777" w:rsidR="000271E8" w:rsidRPr="00075818" w:rsidRDefault="000271E8" w:rsidP="002F72F6">
            <w:pPr>
              <w:spacing w:line="360" w:lineRule="auto"/>
              <w:contextualSpacing/>
              <w:jc w:val="center"/>
              <w:rPr>
                <w:rFonts w:asciiTheme="majorHAnsi" w:hAnsiTheme="majorHAnsi"/>
                <w:b/>
                <w:sz w:val="20"/>
                <w:szCs w:val="20"/>
              </w:rPr>
            </w:pPr>
          </w:p>
        </w:tc>
        <w:tc>
          <w:tcPr>
            <w:tcW w:w="1917" w:type="dxa"/>
            <w:tcBorders>
              <w:bottom w:val="single" w:sz="4" w:space="0" w:color="auto"/>
            </w:tcBorders>
            <w:vAlign w:val="center"/>
          </w:tcPr>
          <w:p w14:paraId="231D2893" w14:textId="77777777" w:rsidR="000271E8" w:rsidRPr="00075818" w:rsidRDefault="000271E8" w:rsidP="002F72F6">
            <w:pPr>
              <w:spacing w:line="360" w:lineRule="auto"/>
              <w:contextualSpacing/>
              <w:jc w:val="center"/>
              <w:rPr>
                <w:rFonts w:asciiTheme="majorHAnsi" w:hAnsiTheme="majorHAnsi"/>
                <w:b/>
                <w:sz w:val="20"/>
                <w:szCs w:val="20"/>
              </w:rPr>
            </w:pPr>
            <w:r w:rsidRPr="00075818">
              <w:rPr>
                <w:rFonts w:asciiTheme="majorHAnsi" w:hAnsiTheme="majorHAnsi"/>
                <w:b/>
                <w:sz w:val="20"/>
                <w:szCs w:val="20"/>
              </w:rPr>
              <w:t>20k Hz</w:t>
            </w:r>
          </w:p>
        </w:tc>
        <w:tc>
          <w:tcPr>
            <w:tcW w:w="1849" w:type="dxa"/>
            <w:tcBorders>
              <w:bottom w:val="single" w:sz="4" w:space="0" w:color="auto"/>
            </w:tcBorders>
            <w:vAlign w:val="center"/>
          </w:tcPr>
          <w:p w14:paraId="30AA431B" w14:textId="3A303028" w:rsidR="000271E8" w:rsidRPr="00075818" w:rsidRDefault="006C22AF" w:rsidP="002F72F6">
            <w:pPr>
              <w:spacing w:line="360" w:lineRule="auto"/>
              <w:contextualSpacing/>
              <w:jc w:val="center"/>
              <w:rPr>
                <w:rFonts w:asciiTheme="majorHAnsi" w:hAnsiTheme="majorHAnsi"/>
                <w:sz w:val="20"/>
                <w:szCs w:val="20"/>
              </w:rPr>
            </w:pPr>
            <w:ins w:id="33" w:author="Ezra Senanu" w:date="2024-06-24T18:43:00Z" w16du:dateUtc="2024-06-25T00:43:00Z">
              <w:r>
                <w:rPr>
                  <w:rFonts w:asciiTheme="majorHAnsi" w:hAnsiTheme="majorHAnsi"/>
                  <w:sz w:val="20"/>
                  <w:szCs w:val="20"/>
                </w:rPr>
                <w:t>2.12</w:t>
              </w:r>
            </w:ins>
          </w:p>
        </w:tc>
        <w:tc>
          <w:tcPr>
            <w:tcW w:w="1871" w:type="dxa"/>
            <w:tcBorders>
              <w:bottom w:val="single" w:sz="4" w:space="0" w:color="auto"/>
            </w:tcBorders>
            <w:vAlign w:val="center"/>
          </w:tcPr>
          <w:p w14:paraId="0EDD2E87" w14:textId="00922C62" w:rsidR="000271E8" w:rsidRPr="00075818" w:rsidRDefault="006C22AF" w:rsidP="002F72F6">
            <w:pPr>
              <w:spacing w:line="360" w:lineRule="auto"/>
              <w:contextualSpacing/>
              <w:jc w:val="center"/>
              <w:rPr>
                <w:rFonts w:asciiTheme="majorHAnsi" w:hAnsiTheme="majorHAnsi"/>
                <w:sz w:val="20"/>
                <w:szCs w:val="20"/>
              </w:rPr>
            </w:pPr>
            <w:ins w:id="34" w:author="Ezra Senanu" w:date="2024-06-24T18:42:00Z" w16du:dateUtc="2024-06-25T00:42:00Z">
              <w:r>
                <w:rPr>
                  <w:rFonts w:asciiTheme="majorHAnsi" w:hAnsiTheme="majorHAnsi"/>
                  <w:sz w:val="20"/>
                  <w:szCs w:val="20"/>
                </w:rPr>
                <w:t>5.04</w:t>
              </w:r>
            </w:ins>
          </w:p>
        </w:tc>
        <w:tc>
          <w:tcPr>
            <w:tcW w:w="1799" w:type="dxa"/>
            <w:tcBorders>
              <w:bottom w:val="single" w:sz="4" w:space="0" w:color="auto"/>
            </w:tcBorders>
            <w:vAlign w:val="center"/>
          </w:tcPr>
          <w:p w14:paraId="564EA65A" w14:textId="5FE7C643" w:rsidR="000271E8" w:rsidRPr="00075818" w:rsidRDefault="006C22AF" w:rsidP="002F72F6">
            <w:pPr>
              <w:spacing w:line="360" w:lineRule="auto"/>
              <w:contextualSpacing/>
              <w:jc w:val="center"/>
              <w:rPr>
                <w:rFonts w:asciiTheme="majorHAnsi" w:hAnsiTheme="majorHAnsi"/>
                <w:sz w:val="20"/>
                <w:szCs w:val="20"/>
              </w:rPr>
            </w:pPr>
            <w:ins w:id="35" w:author="Ezra Senanu" w:date="2024-06-24T18:47:00Z" w16du:dateUtc="2024-06-25T00:47:00Z">
              <w:r>
                <w:rPr>
                  <w:rFonts w:asciiTheme="majorHAnsi" w:hAnsiTheme="majorHAnsi"/>
                  <w:sz w:val="20"/>
                  <w:szCs w:val="20"/>
                </w:rPr>
                <w:t xml:space="preserve">2.38 </w:t>
              </w:r>
            </w:ins>
          </w:p>
        </w:tc>
      </w:tr>
      <w:tr w:rsidR="000271E8" w14:paraId="5CAC7719" w14:textId="77777777" w:rsidTr="000271E8">
        <w:trPr>
          <w:jc w:val="center"/>
        </w:trPr>
        <w:tc>
          <w:tcPr>
            <w:tcW w:w="9350" w:type="dxa"/>
            <w:gridSpan w:val="5"/>
            <w:tcBorders>
              <w:left w:val="nil"/>
              <w:bottom w:val="nil"/>
              <w:right w:val="nil"/>
            </w:tcBorders>
            <w:vAlign w:val="center"/>
          </w:tcPr>
          <w:p w14:paraId="0F020CA9" w14:textId="77777777" w:rsidR="000271E8" w:rsidRDefault="000271E8" w:rsidP="002F72F6">
            <w:pPr>
              <w:spacing w:line="360" w:lineRule="auto"/>
              <w:contextualSpacing/>
              <w:jc w:val="center"/>
              <w:rPr>
                <w:rFonts w:asciiTheme="majorHAnsi" w:hAnsiTheme="majorHAnsi"/>
                <w:sz w:val="24"/>
                <w:szCs w:val="24"/>
              </w:rPr>
            </w:pPr>
            <w:bookmarkStart w:id="36" w:name="_Ref459200530"/>
            <w:r>
              <w:t xml:space="preserve">Table </w:t>
            </w:r>
            <w:r>
              <w:fldChar w:fldCharType="begin"/>
            </w:r>
            <w:r>
              <w:instrText>SEQ Table \* ARABIC</w:instrText>
            </w:r>
            <w:r>
              <w:fldChar w:fldCharType="separate"/>
            </w:r>
            <w:r w:rsidR="00850DF5">
              <w:rPr>
                <w:noProof/>
              </w:rPr>
              <w:t>1</w:t>
            </w:r>
            <w:r>
              <w:fldChar w:fldCharType="end"/>
            </w:r>
            <w:bookmarkEnd w:id="36"/>
            <w:r>
              <w:t xml:space="preserve"> </w:t>
            </w:r>
            <w:r w:rsidRPr="00022301">
              <w:t>– Frequency Response</w:t>
            </w:r>
          </w:p>
        </w:tc>
      </w:tr>
    </w:tbl>
    <w:p w14:paraId="5F61F3C4" w14:textId="77777777" w:rsidR="000271E8" w:rsidRDefault="000271E8" w:rsidP="1C235138">
      <w:pPr>
        <w:spacing w:after="0" w:line="360" w:lineRule="auto"/>
        <w:contextualSpacing/>
        <w:rPr>
          <w:rFonts w:asciiTheme="majorHAnsi" w:hAnsiTheme="majorHAnsi"/>
          <w:sz w:val="24"/>
          <w:szCs w:val="24"/>
        </w:rPr>
      </w:pPr>
      <w:r w:rsidRPr="1C235138">
        <w:rPr>
          <w:rFonts w:asciiTheme="majorHAnsi" w:hAnsiTheme="majorHAnsi"/>
          <w:sz w:val="24"/>
          <w:szCs w:val="24"/>
        </w:rPr>
        <w:t>With Table 1 completed, you can now verify that the frequency response meets specifications</w:t>
      </w:r>
      <w:r w:rsidRPr="1C235138">
        <w:rPr>
          <w:rFonts w:asciiTheme="majorHAnsi" w:hAnsiTheme="majorHAnsi"/>
          <w:sz w:val="24"/>
          <w:szCs w:val="24"/>
          <w:highlight w:val="green"/>
        </w:rPr>
        <w:t xml:space="preserve">. Calculate the maximum deviation of the output voltage over frequency with the equation below. </w:t>
      </w:r>
      <w:r w:rsidRPr="1C235138">
        <w:rPr>
          <w:rFonts w:asciiTheme="majorHAnsi" w:hAnsiTheme="majorHAnsi"/>
          <w:color w:val="FF0000"/>
          <w:sz w:val="24"/>
          <w:szCs w:val="24"/>
          <w:highlight w:val="green"/>
        </w:rPr>
        <w:t>Does your circuit meet frequency response specifications?</w:t>
      </w:r>
      <w:r w:rsidRPr="1C235138">
        <w:rPr>
          <w:rFonts w:asciiTheme="majorHAnsi" w:hAnsiTheme="majorHAnsi"/>
          <w:color w:val="FF0000"/>
          <w:sz w:val="24"/>
          <w:szCs w:val="24"/>
        </w:rPr>
        <w:t xml:space="preserve"> </w:t>
      </w:r>
    </w:p>
    <w:p w14:paraId="4BD17F71" w14:textId="77777777" w:rsidR="007946E0" w:rsidRPr="000271E8" w:rsidRDefault="000271E8" w:rsidP="007946E0">
      <w:pPr>
        <w:rPr>
          <w:rFonts w:eastAsiaTheme="minorEastAsia"/>
          <w:sz w:val="24"/>
          <w:szCs w:val="24"/>
        </w:rPr>
      </w:pPr>
      <m:oMathPara>
        <m:oMath>
          <m:r>
            <w:rPr>
              <w:rFonts w:ascii="Cambria Math" w:hAnsi="Cambria Math"/>
              <w:sz w:val="24"/>
              <w:szCs w:val="24"/>
            </w:rPr>
            <m:t xml:space="preserve">Deviation </m:t>
          </m:r>
          <m:d>
            <m:dPr>
              <m:ctrlPr>
                <w:rPr>
                  <w:rFonts w:ascii="Cambria Math" w:hAnsi="Cambria Math"/>
                  <w:i/>
                  <w:sz w:val="24"/>
                  <w:szCs w:val="24"/>
                </w:rPr>
              </m:ctrlPr>
            </m:dPr>
            <m:e>
              <m:r>
                <w:rPr>
                  <w:rFonts w:ascii="Cambria Math" w:hAnsi="Cambria Math"/>
                  <w:sz w:val="24"/>
                  <w:szCs w:val="24"/>
                </w:rPr>
                <m:t>dB</m:t>
              </m:r>
            </m:e>
          </m:d>
          <m:r>
            <w:rPr>
              <w:rFonts w:ascii="Cambria Math" w:hAnsi="Cambria Math"/>
              <w:sz w:val="24"/>
              <w:szCs w:val="24"/>
            </w:rPr>
            <m:t>=20∙</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10</m:t>
                  </m:r>
                  <m:ctrlPr>
                    <w:rPr>
                      <w:rFonts w:ascii="Cambria Math" w:hAnsi="Cambria Math"/>
                      <w:sz w:val="24"/>
                      <w:szCs w:val="24"/>
                    </w:rPr>
                  </m:ctrlP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d>
                            <m:dPr>
                              <m:ctrlPr>
                                <w:rPr>
                                  <w:rFonts w:ascii="Cambria Math" w:hAnsi="Cambria Math"/>
                                  <w:i/>
                                  <w:sz w:val="24"/>
                                  <w:szCs w:val="24"/>
                                </w:rPr>
                              </m:ctrlPr>
                            </m:dPr>
                            <m:e>
                              <m:r>
                                <w:rPr>
                                  <w:rFonts w:ascii="Cambria Math" w:hAnsi="Cambria Math"/>
                                  <w:sz w:val="24"/>
                                  <w:szCs w:val="24"/>
                                </w:rPr>
                                <m:t>max</m:t>
                              </m:r>
                            </m:e>
                          </m:d>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out</m:t>
                          </m:r>
                          <m:d>
                            <m:dPr>
                              <m:ctrlPr>
                                <w:rPr>
                                  <w:rFonts w:ascii="Cambria Math" w:hAnsi="Cambria Math"/>
                                  <w:i/>
                                  <w:sz w:val="24"/>
                                  <w:szCs w:val="24"/>
                                </w:rPr>
                              </m:ctrlPr>
                            </m:dPr>
                            <m:e>
                              <m:r>
                                <w:rPr>
                                  <w:rFonts w:ascii="Cambria Math" w:hAnsi="Cambria Math"/>
                                  <w:sz w:val="24"/>
                                  <w:szCs w:val="24"/>
                                </w:rPr>
                                <m:t>min</m:t>
                              </m:r>
                            </m:e>
                          </m:d>
                        </m:sub>
                      </m:sSub>
                    </m:den>
                  </m:f>
                </m:e>
              </m:d>
            </m:e>
          </m:func>
        </m:oMath>
      </m:oMathPara>
    </w:p>
    <w:tbl>
      <w:tblPr>
        <w:tblStyle w:val="TableGrid"/>
        <w:tblpPr w:leftFromText="180" w:rightFromText="180" w:vertAnchor="text" w:tblpX="144" w:tblpY="1"/>
        <w:tblOverlap w:val="never"/>
        <w:tblW w:w="10458" w:type="dxa"/>
        <w:tblLayout w:type="fixed"/>
        <w:tblLook w:val="04A0" w:firstRow="1" w:lastRow="0" w:firstColumn="1" w:lastColumn="0" w:noHBand="0" w:noVBand="1"/>
      </w:tblPr>
      <w:tblGrid>
        <w:gridCol w:w="10458"/>
      </w:tblGrid>
      <w:tr w:rsidR="000271E8" w14:paraId="55DBE562" w14:textId="77777777" w:rsidTr="000271E8">
        <w:tc>
          <w:tcPr>
            <w:tcW w:w="10458" w:type="dxa"/>
            <w:tcBorders>
              <w:bottom w:val="single" w:sz="4" w:space="0" w:color="auto"/>
            </w:tcBorders>
          </w:tcPr>
          <w:p w14:paraId="3F12F8B4" w14:textId="77777777" w:rsidR="000271E8" w:rsidRDefault="000271E8" w:rsidP="002F72F6">
            <w:pPr>
              <w:spacing w:line="360" w:lineRule="auto"/>
              <w:contextualSpacing/>
              <w:jc w:val="center"/>
              <w:rPr>
                <w:rFonts w:asciiTheme="majorHAnsi" w:hAnsiTheme="majorHAnsi"/>
                <w:sz w:val="24"/>
                <w:szCs w:val="24"/>
              </w:rPr>
            </w:pPr>
            <w:r w:rsidRPr="009F5D5A">
              <w:rPr>
                <w:rFonts w:asciiTheme="majorHAnsi" w:hAnsiTheme="majorHAnsi"/>
                <w:noProof/>
                <w:sz w:val="24"/>
                <w:szCs w:val="24"/>
              </w:rPr>
              <mc:AlternateContent>
                <mc:Choice Requires="wpg">
                  <w:drawing>
                    <wp:anchor distT="0" distB="0" distL="114300" distR="114300" simplePos="0" relativeHeight="251740160" behindDoc="0" locked="0" layoutInCell="1" allowOverlap="1" wp14:anchorId="06B9C9BA" wp14:editId="207CA9F5">
                      <wp:simplePos x="0" y="0"/>
                      <wp:positionH relativeFrom="column">
                        <wp:posOffset>3576320</wp:posOffset>
                      </wp:positionH>
                      <wp:positionV relativeFrom="paragraph">
                        <wp:posOffset>24130</wp:posOffset>
                      </wp:positionV>
                      <wp:extent cx="2933700" cy="1571625"/>
                      <wp:effectExtent l="0" t="0" r="0" b="9525"/>
                      <wp:wrapTight wrapText="bothSides">
                        <wp:wrapPolygon edited="0">
                          <wp:start x="0" y="0"/>
                          <wp:lineTo x="0" y="21469"/>
                          <wp:lineTo x="10379" y="21469"/>
                          <wp:lineTo x="21460" y="21469"/>
                          <wp:lineTo x="21460" y="262"/>
                          <wp:lineTo x="20899" y="0"/>
                          <wp:lineTo x="10379"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2933700" cy="1571625"/>
                                <a:chOff x="-133350" y="0"/>
                                <a:chExt cx="2695575" cy="1590675"/>
                              </a:xfrm>
                            </wpg:grpSpPr>
                            <pic:pic xmlns:pic="http://schemas.openxmlformats.org/drawingml/2006/picture">
                              <pic:nvPicPr>
                                <pic:cNvPr id="39" name="Picture 3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33350" y="9525"/>
                                  <a:ext cx="1271905" cy="1581150"/>
                                </a:xfrm>
                                <a:prstGeom prst="rect">
                                  <a:avLst/>
                                </a:prstGeom>
                              </pic:spPr>
                            </pic:pic>
                            <wpg:grpSp>
                              <wpg:cNvPr id="257" name="Group 257"/>
                              <wpg:cNvGrpSpPr/>
                              <wpg:grpSpPr>
                                <a:xfrm>
                                  <a:off x="200025" y="0"/>
                                  <a:ext cx="2362200" cy="1590675"/>
                                  <a:chOff x="200025" y="0"/>
                                  <a:chExt cx="2362200" cy="1590675"/>
                                </a:xfrm>
                              </wpg:grpSpPr>
                              <wps:wsp>
                                <wps:cNvPr id="258" name="Text Box 2"/>
                                <wps:cNvSpPr txBox="1">
                                  <a:spLocks noChangeArrowheads="1"/>
                                </wps:cNvSpPr>
                                <wps:spPr bwMode="auto">
                                  <a:xfrm>
                                    <a:off x="1181100" y="0"/>
                                    <a:ext cx="1381125" cy="1590675"/>
                                  </a:xfrm>
                                  <a:prstGeom prst="rect">
                                    <a:avLst/>
                                  </a:prstGeom>
                                  <a:noFill/>
                                  <a:ln w="9525">
                                    <a:noFill/>
                                    <a:miter lim="800000"/>
                                    <a:headEnd/>
                                    <a:tailEnd/>
                                  </a:ln>
                                </wps:spPr>
                                <wps:txbx>
                                  <w:txbxContent>
                                    <w:p w14:paraId="038ED0B0" w14:textId="77777777" w:rsidR="000271E8" w:rsidRDefault="000271E8" w:rsidP="000271E8">
                                      <w:r>
                                        <w:t>Shorting as indicated allows the signal from the input jack to pass through to the buffer channels. You may use the top pins to hook up the function generator for testing.</w:t>
                                      </w:r>
                                    </w:p>
                                  </w:txbxContent>
                                </wps:txbx>
                                <wps:bodyPr rot="0" vert="horz" wrap="square" lIns="45720" tIns="18288" rIns="45720" bIns="18288" anchor="t" anchorCtr="0">
                                  <a:noAutofit/>
                                </wps:bodyPr>
                              </wps:wsp>
                              <wpg:grpSp>
                                <wpg:cNvPr id="280" name="Group 280"/>
                                <wpg:cNvGrpSpPr/>
                                <wpg:grpSpPr>
                                  <a:xfrm>
                                    <a:off x="200025" y="390525"/>
                                    <a:ext cx="571499" cy="647700"/>
                                    <a:chOff x="-133350" y="-171450"/>
                                    <a:chExt cx="571499" cy="647700"/>
                                  </a:xfrm>
                                </wpg:grpSpPr>
                                <wps:wsp>
                                  <wps:cNvPr id="281" name="Oval 281"/>
                                  <wps:cNvSpPr/>
                                  <wps:spPr>
                                    <a:xfrm>
                                      <a:off x="-133350" y="-171450"/>
                                      <a:ext cx="294574" cy="647052"/>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142874" y="-171450"/>
                                      <a:ext cx="295275" cy="64770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6B9C9BA" id="Group 38" o:spid="_x0000_s1026" style="position:absolute;left:0;text-align:left;margin-left:281.6pt;margin-top:1.9pt;width:231pt;height:123.75pt;z-index:251740160;mso-width-relative:margin;mso-height-relative:margin" coordorigin="-1333" coordsize="2695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left:-1333;top:95;width:12718;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">
                        <v:imagedata r:id="rId28" o:title=""/>
                      </v:shape>
                      <v:group id="Group 257" o:spid="_x0000_s1028" style="position:absolute;left:2000;width:23622;height:15906" coordorigin="2000" coordsize="23622,1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type id="_x0000_t202" coordsize="21600,21600" o:spt="202" path="m,l,21600r21600,l21600,xe">
                          <v:stroke joinstyle="miter"/>
                          <v:path gradientshapeok="t" o:connecttype="rect"/>
                        </v:shapetype>
                        <v:shape id="Text Box 2" o:spid="_x0000_s1029" type="#_x0000_t202" style="position:absolute;left:11811;width:13811;height:1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" filled="f" stroked="f">
                          <v:textbox inset="3.6pt,1.44pt,3.6pt,1.44pt">
                            <w:txbxContent>
                              <w:p w14:paraId="038ED0B0" w14:textId="77777777" w:rsidR="000271E8" w:rsidRDefault="000271E8" w:rsidP="000271E8">
                                <w:r>
                                  <w:t>Shorting as indicated allows the signal from the input jack to pass through to the buffer channels. You may use the top pins to hook up the function generator for testing.</w:t>
                                </w:r>
                              </w:p>
                            </w:txbxContent>
                          </v:textbox>
                        </v:shape>
                        <v:group id="Group 280" o:spid="_x0000_s1030" style="position:absolute;left:2000;top:3905;width:5715;height:6477" coordorigin="-1333,-1714" coordsize="5714,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oval id="Oval 281" o:spid="_x0000_s1031" style="position:absolute;left:-1333;top:-1714;width:2945;height:6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" filled="f" strokecolor="red" strokeweight="3pt"/>
                          <v:oval id="Oval 282" o:spid="_x0000_s1032" style="position:absolute;left:1428;top:-1714;width:2953;height:6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" filled="f" strokecolor="red" strokeweight="3pt"/>
                        </v:group>
                      </v:group>
                      <w10:wrap type="tight"/>
                    </v:group>
                  </w:pict>
                </mc:Fallback>
              </mc:AlternateContent>
            </w:r>
            <w:r>
              <w:rPr>
                <w:rFonts w:asciiTheme="majorHAnsi" w:hAnsiTheme="majorHAnsi"/>
                <w:sz w:val="24"/>
                <w:szCs w:val="24"/>
              </w:rPr>
              <w:t xml:space="preserve">   </w:t>
            </w:r>
            <w:r w:rsidRPr="009F5D5A">
              <w:rPr>
                <w:rFonts w:asciiTheme="majorHAnsi" w:hAnsiTheme="majorHAnsi"/>
                <w:noProof/>
                <w:sz w:val="24"/>
                <w:szCs w:val="24"/>
              </w:rPr>
              <mc:AlternateContent>
                <mc:Choice Requires="wpg">
                  <w:drawing>
                    <wp:inline distT="0" distB="0" distL="0" distR="0" wp14:anchorId="6990D71F" wp14:editId="7499A629">
                      <wp:extent cx="3269116" cy="1574444"/>
                      <wp:effectExtent l="0" t="0" r="7620" b="6985"/>
                      <wp:docPr id="266" name="Group 266"/>
                      <wp:cNvGraphicFramePr/>
                      <a:graphic xmlns:a="http://schemas.openxmlformats.org/drawingml/2006/main">
                        <a:graphicData uri="http://schemas.microsoft.com/office/word/2010/wordprocessingGroup">
                          <wpg:wgp>
                            <wpg:cNvGrpSpPr/>
                            <wpg:grpSpPr>
                              <a:xfrm>
                                <a:off x="0" y="0"/>
                                <a:ext cx="3269116" cy="1574444"/>
                                <a:chOff x="31805" y="1"/>
                                <a:chExt cx="3206727" cy="2025895"/>
                              </a:xfrm>
                            </wpg:grpSpPr>
                            <pic:pic xmlns:pic="http://schemas.openxmlformats.org/drawingml/2006/picture">
                              <pic:nvPicPr>
                                <pic:cNvPr id="267" name="Picture 26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1805" y="47707"/>
                                  <a:ext cx="1327867" cy="913631"/>
                                </a:xfrm>
                                <a:prstGeom prst="rect">
                                  <a:avLst/>
                                </a:prstGeom>
                              </pic:spPr>
                            </pic:pic>
                            <wpg:grpSp>
                              <wpg:cNvPr id="268" name="Group 268"/>
                              <wpg:cNvGrpSpPr/>
                              <wpg:grpSpPr>
                                <a:xfrm>
                                  <a:off x="31805" y="1"/>
                                  <a:ext cx="3206727" cy="2025895"/>
                                  <a:chOff x="147191" y="1095376"/>
                                  <a:chExt cx="3206927" cy="2026252"/>
                                </a:xfrm>
                              </wpg:grpSpPr>
                              <pic:pic xmlns:pic="http://schemas.openxmlformats.org/drawingml/2006/picture">
                                <pic:nvPicPr>
                                  <pic:cNvPr id="269" name="Picture 26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47191" y="2141188"/>
                                    <a:ext cx="1323975" cy="980440"/>
                                  </a:xfrm>
                                  <a:prstGeom prst="rect">
                                    <a:avLst/>
                                  </a:prstGeom>
                                </pic:spPr>
                              </pic:pic>
                              <wpg:grpSp>
                                <wpg:cNvPr id="270" name="Group 270"/>
                                <wpg:cNvGrpSpPr/>
                                <wpg:grpSpPr>
                                  <a:xfrm>
                                    <a:off x="362267" y="1095376"/>
                                    <a:ext cx="2991851" cy="2026118"/>
                                    <a:chOff x="362309" y="86258"/>
                                    <a:chExt cx="2992198" cy="2026378"/>
                                  </a:xfrm>
                                </wpg:grpSpPr>
                                <wpg:grpSp>
                                  <wpg:cNvPr id="271" name="Group 271"/>
                                  <wpg:cNvGrpSpPr/>
                                  <wpg:grpSpPr>
                                    <a:xfrm>
                                      <a:off x="362309" y="246130"/>
                                      <a:ext cx="724751" cy="552090"/>
                                      <a:chOff x="0" y="47722"/>
                                      <a:chExt cx="724751" cy="552090"/>
                                    </a:xfrm>
                                  </wpg:grpSpPr>
                                  <wps:wsp>
                                    <wps:cNvPr id="272" name="Oval 272"/>
                                    <wps:cNvSpPr/>
                                    <wps:spPr>
                                      <a:xfrm>
                                        <a:off x="0" y="47722"/>
                                        <a:ext cx="224287" cy="552090"/>
                                      </a:xfrm>
                                      <a:prstGeom prst="ellipse">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Oval 273"/>
                                    <wps:cNvSpPr/>
                                    <wps:spPr>
                                      <a:xfrm>
                                        <a:off x="241540" y="47722"/>
                                        <a:ext cx="483211" cy="327804"/>
                                      </a:xfrm>
                                      <a:prstGeom prst="ellipse">
                                        <a:avLst/>
                                      </a:prstGeom>
                                      <a:noFill/>
                                      <a:ln w="38100">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4" name="Group 274"/>
                                  <wpg:cNvGrpSpPr/>
                                  <wpg:grpSpPr>
                                    <a:xfrm>
                                      <a:off x="374514" y="1396218"/>
                                      <a:ext cx="819416" cy="585864"/>
                                      <a:chOff x="12353" y="-225534"/>
                                      <a:chExt cx="819739" cy="585905"/>
                                    </a:xfrm>
                                  </wpg:grpSpPr>
                                  <wps:wsp>
                                    <wps:cNvPr id="275" name="Oval 275"/>
                                    <wps:cNvSpPr/>
                                    <wps:spPr>
                                      <a:xfrm>
                                        <a:off x="12353" y="-225534"/>
                                        <a:ext cx="275327" cy="585641"/>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Oval 276"/>
                                    <wps:cNvSpPr/>
                                    <wps:spPr>
                                      <a:xfrm>
                                        <a:off x="296467" y="32711"/>
                                        <a:ext cx="535625" cy="32766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Text Box 2"/>
                                  <wps:cNvSpPr txBox="1">
                                    <a:spLocks noChangeArrowheads="1"/>
                                  </wps:cNvSpPr>
                                  <wps:spPr bwMode="auto">
                                    <a:xfrm>
                                      <a:off x="1554760" y="86258"/>
                                      <a:ext cx="1799747" cy="2026378"/>
                                    </a:xfrm>
                                    <a:prstGeom prst="rect">
                                      <a:avLst/>
                                    </a:prstGeom>
                                    <a:noFill/>
                                    <a:ln w="9525">
                                      <a:noFill/>
                                      <a:miter lim="800000"/>
                                      <a:headEnd/>
                                      <a:tailEnd/>
                                    </a:ln>
                                  </wps:spPr>
                                  <wps:txbx>
                                    <w:txbxContent>
                                      <w:p w14:paraId="2FE60A47" w14:textId="77777777" w:rsidR="000271E8" w:rsidRDefault="000271E8" w:rsidP="000271E8">
                                        <w:r>
                                          <w:t>The buffer output (Buf O) gets shorted to the potentiometer volume input (Vol I), and the potentiometer volume output (Vol O), gets shorted to the balance potentiometer input (Bal In). You may also use these to test your circuit.</w:t>
                                        </w:r>
                                      </w:p>
                                    </w:txbxContent>
                                  </wps:txbx>
                                  <wps:bodyPr rot="0" vert="horz" wrap="square" lIns="45720" tIns="18288" rIns="45720" bIns="18288" anchor="t" anchorCtr="0">
                                    <a:noAutofit/>
                                  </wps:bodyPr>
                                </wps:wsp>
                              </wpg:grpSp>
                            </wpg:grpSp>
                          </wpg:wgp>
                        </a:graphicData>
                      </a:graphic>
                    </wp:inline>
                  </w:drawing>
                </mc:Choice>
                <mc:Fallback>
                  <w:pict>
                    <v:group w14:anchorId="6990D71F" id="Group 266" o:spid="_x0000_s1033" style="width:257.4pt;height:123.95pt;mso-position-horizontal-relative:char;mso-position-vertical-relative:line" coordorigin="318" coordsize="32067,20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">
                      <v:shape id="Picture 267" o:spid="_x0000_s1034" type="#_x0000_t75" style="position:absolute;left:318;top:477;width:13278;height: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">
                        <v:imagedata r:id="rId31" o:title=""/>
                      </v:shape>
                      <v:group id="Group 268" o:spid="_x0000_s1035" style="position:absolute;left:318;width:32067;height:20258" coordorigin="1471,10953" coordsize="32069,2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269" o:spid="_x0000_s1036" type="#_x0000_t75" style="position:absolute;left:1471;top:21411;width:13240;height: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">
                          <v:imagedata r:id="rId32" o:title=""/>
                        </v:shape>
                        <v:group id="Group 270" o:spid="_x0000_s1037" style="position:absolute;left:3622;top:10953;width:29919;height:20261" coordorigin="3623,862" coordsize="29921,20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 271" o:spid="_x0000_s1038" style="position:absolute;left:3623;top:2461;width:7247;height:5521" coordorigin=",477" coordsize="7247,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Oval 272" o:spid="_x0000_s1039" style="position:absolute;top:477;width:2242;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" filled="f" strokecolor="red" strokeweight="3pt">
                              <v:stroke joinstyle="miter"/>
                            </v:oval>
                            <v:oval id="Oval 273" o:spid="_x0000_s1040" style="position:absolute;left:2415;top:477;width:4832;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" filled="f" strokecolor="red" strokeweight="3pt">
                              <v:stroke joinstyle="miter"/>
                            </v:oval>
                          </v:group>
                          <v:group id="Group 274" o:spid="_x0000_s1041" style="position:absolute;left:3745;top:13962;width:8194;height:5858" coordorigin="123,-2255" coordsize="8197,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oval id="Oval 275" o:spid="_x0000_s1042" style="position:absolute;left:123;top:-2255;width:2753;height:5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" filled="f" strokecolor="red" strokeweight="3pt"/>
                            <v:oval id="Oval 276" o:spid="_x0000_s1043" style="position:absolute;left:2964;top:327;width:5356;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" filled="f" strokecolor="red" strokeweight="3pt"/>
                          </v:group>
                          <v:shape id="Text Box 2" o:spid="_x0000_s1044" type="#_x0000_t202" style="position:absolute;left:15547;top:862;width:17998;height:20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" filled="f" stroked="f">
                            <v:textbox inset="3.6pt,1.44pt,3.6pt,1.44pt">
                              <w:txbxContent>
                                <w:p w14:paraId="2FE60A47" w14:textId="77777777" w:rsidR="000271E8" w:rsidRDefault="000271E8" w:rsidP="000271E8">
                                  <w:r>
                                    <w:t>The buffer output (Buf O) gets shorted to the potentiometer volume input (Vol I), and the potentiometer volume output (Vol O), gets shorted to the balance potentiometer input (Bal In). You may also use these to test your circuit.</w:t>
                                  </w:r>
                                </w:p>
                              </w:txbxContent>
                            </v:textbox>
                          </v:shape>
                        </v:group>
                      </v:group>
                      <w10:anchorlock/>
                    </v:group>
                  </w:pict>
                </mc:Fallback>
              </mc:AlternateContent>
            </w:r>
          </w:p>
        </w:tc>
      </w:tr>
      <w:tr w:rsidR="000271E8" w14:paraId="2ABB89BA" w14:textId="77777777" w:rsidTr="000271E8">
        <w:tc>
          <w:tcPr>
            <w:tcW w:w="10458" w:type="dxa"/>
            <w:tcBorders>
              <w:left w:val="nil"/>
              <w:bottom w:val="nil"/>
              <w:right w:val="nil"/>
            </w:tcBorders>
            <w:vAlign w:val="center"/>
          </w:tcPr>
          <w:p w14:paraId="6FFBD231" w14:textId="46BFA651" w:rsidR="000271E8" w:rsidRDefault="000271E8" w:rsidP="000271E8">
            <w:pPr>
              <w:pStyle w:val="Caption"/>
              <w:rPr>
                <w:rFonts w:asciiTheme="majorHAnsi" w:hAnsiTheme="majorHAnsi"/>
                <w:sz w:val="24"/>
                <w:szCs w:val="24"/>
              </w:rPr>
            </w:pPr>
            <w:bookmarkStart w:id="37" w:name="_Ref459200964"/>
            <w:r>
              <w:t xml:space="preserve">Figure </w:t>
            </w:r>
            <w:r>
              <w:fldChar w:fldCharType="begin"/>
            </w:r>
            <w:r>
              <w:instrText>SEQ Figure \* ARABIC</w:instrText>
            </w:r>
            <w:r>
              <w:fldChar w:fldCharType="separate"/>
            </w:r>
            <w:r w:rsidR="00850DF5">
              <w:rPr>
                <w:noProof/>
              </w:rPr>
              <w:t>8</w:t>
            </w:r>
            <w:r>
              <w:fldChar w:fldCharType="end"/>
            </w:r>
            <w:bookmarkEnd w:id="37"/>
            <w:r>
              <w:t xml:space="preserve"> </w:t>
            </w:r>
            <w:r w:rsidRPr="00CA1B4A">
              <w:t xml:space="preserve">– Lab </w:t>
            </w:r>
            <w:r w:rsidR="00A93119">
              <w:t>7</w:t>
            </w:r>
            <w:r w:rsidRPr="00CA1B4A">
              <w:t xml:space="preserve"> Jumper Configuration</w:t>
            </w:r>
          </w:p>
        </w:tc>
      </w:tr>
    </w:tbl>
    <w:p w14:paraId="1D4FC3F5" w14:textId="5AA317D0" w:rsidR="00B01626" w:rsidRDefault="00B01626" w:rsidP="000271E8">
      <w:pPr>
        <w:pStyle w:val="Heading1"/>
      </w:pPr>
      <w:bookmarkStart w:id="38" w:name="_Toc131846396"/>
      <w:r>
        <w:t>Troubleshooting</w:t>
      </w:r>
      <w:bookmarkEnd w:id="38"/>
    </w:p>
    <w:p w14:paraId="3DD57F7F" w14:textId="2629675C" w:rsidR="00B01626" w:rsidRPr="00B01626" w:rsidRDefault="00B01626" w:rsidP="00B01626">
      <w:r w:rsidRPr="00B01626">
        <w:t>If you</w:t>
      </w:r>
      <w:r w:rsidR="00F95F3C">
        <w:t>r buffer is not working, you will need to troubleshoot to identify the problem.  Ideas o</w:t>
      </w:r>
      <w:r w:rsidR="00502C7D">
        <w:t>n</w:t>
      </w:r>
      <w:r w:rsidR="00F95F3C">
        <w:t xml:space="preserve"> ways to troubleshoot the Buffer PCB is found in a document </w:t>
      </w:r>
      <w:r w:rsidR="00A93119">
        <w:t>on</w:t>
      </w:r>
      <w:r w:rsidR="00F95F3C">
        <w:t xml:space="preserve"> </w:t>
      </w:r>
      <w:r w:rsidR="00A93119">
        <w:t xml:space="preserve">with these instructions titled </w:t>
      </w:r>
      <w:r w:rsidR="00502C7D">
        <w:t xml:space="preserve">“Lab </w:t>
      </w:r>
      <w:r w:rsidR="00A93119">
        <w:t>7</w:t>
      </w:r>
      <w:r w:rsidR="00502C7D">
        <w:t xml:space="preserve"> Troubleshooting Ideas for the Buffer PCB.docx”</w:t>
      </w:r>
    </w:p>
    <w:p w14:paraId="779F7C02" w14:textId="54ECD90E" w:rsidR="000271E8" w:rsidRDefault="000271E8" w:rsidP="000271E8">
      <w:pPr>
        <w:pStyle w:val="Heading1"/>
      </w:pPr>
      <w:bookmarkStart w:id="39" w:name="_Toc131846397"/>
      <w:r>
        <w:lastRenderedPageBreak/>
        <w:t>Pass Off</w:t>
      </w:r>
      <w:bookmarkEnd w:id="39"/>
    </w:p>
    <w:p w14:paraId="3C6557F5" w14:textId="382356CD" w:rsidR="00810596" w:rsidRDefault="000271E8" w:rsidP="5F0F6B8D">
      <w:pPr>
        <w:spacing w:after="0" w:line="360" w:lineRule="auto"/>
        <w:contextualSpacing/>
        <w:rPr>
          <w:rFonts w:asciiTheme="majorHAnsi" w:eastAsiaTheme="minorEastAsia" w:hAnsiTheme="majorHAnsi"/>
          <w:noProof/>
          <w:sz w:val="24"/>
          <w:szCs w:val="24"/>
        </w:rPr>
      </w:pPr>
      <w:r w:rsidRPr="5F0F6B8D">
        <w:rPr>
          <w:rFonts w:asciiTheme="majorHAnsi" w:hAnsiTheme="majorHAnsi" w:cs="Consolas"/>
          <w:sz w:val="24"/>
          <w:szCs w:val="24"/>
        </w:rPr>
        <w:t xml:space="preserve">When your circuit meets specifications, you may connect an audio source and hook up the powered speakers. After </w:t>
      </w:r>
      <w:r w:rsidRPr="5F0F6B8D">
        <w:rPr>
          <w:rFonts w:asciiTheme="majorHAnsi" w:hAnsiTheme="majorHAnsi"/>
          <w:sz w:val="24"/>
          <w:szCs w:val="24"/>
        </w:rPr>
        <w:t xml:space="preserve">configuring the header jumpers appropriately (see </w:t>
      </w:r>
      <w:r w:rsidR="00810596" w:rsidRPr="5F0F6B8D">
        <w:rPr>
          <w:rFonts w:asciiTheme="majorHAnsi" w:hAnsiTheme="majorHAnsi"/>
          <w:sz w:val="24"/>
          <w:szCs w:val="24"/>
        </w:rPr>
        <w:fldChar w:fldCharType="begin"/>
      </w:r>
      <w:r w:rsidR="00810596" w:rsidRPr="5F0F6B8D">
        <w:rPr>
          <w:rFonts w:asciiTheme="majorHAnsi" w:hAnsiTheme="majorHAnsi"/>
          <w:sz w:val="24"/>
          <w:szCs w:val="24"/>
        </w:rPr>
        <w:instrText xml:space="preserve"> REF _Ref459200964 \h </w:instrText>
      </w:r>
      <w:r w:rsidR="00810596" w:rsidRPr="5F0F6B8D">
        <w:rPr>
          <w:rFonts w:asciiTheme="majorHAnsi" w:hAnsiTheme="majorHAnsi"/>
          <w:sz w:val="24"/>
          <w:szCs w:val="24"/>
        </w:rPr>
      </w:r>
      <w:r w:rsidR="00810596" w:rsidRPr="5F0F6B8D">
        <w:rPr>
          <w:rFonts w:asciiTheme="majorHAnsi" w:hAnsiTheme="majorHAnsi"/>
          <w:sz w:val="24"/>
          <w:szCs w:val="24"/>
        </w:rPr>
        <w:fldChar w:fldCharType="separate"/>
      </w:r>
      <w:r w:rsidR="00850DF5">
        <w:t xml:space="preserve">Figure </w:t>
      </w:r>
      <w:r w:rsidR="00850DF5">
        <w:rPr>
          <w:noProof/>
        </w:rPr>
        <w:t>8</w:t>
      </w:r>
      <w:r w:rsidR="00810596" w:rsidRPr="5F0F6B8D">
        <w:rPr>
          <w:rFonts w:asciiTheme="majorHAnsi" w:hAnsiTheme="majorHAnsi"/>
          <w:sz w:val="24"/>
          <w:szCs w:val="24"/>
        </w:rPr>
        <w:fldChar w:fldCharType="end"/>
      </w:r>
      <w:r w:rsidR="00810596" w:rsidRPr="5F0F6B8D">
        <w:rPr>
          <w:rFonts w:asciiTheme="majorHAnsi" w:hAnsiTheme="majorHAnsi"/>
          <w:sz w:val="24"/>
          <w:szCs w:val="24"/>
        </w:rPr>
        <w:t xml:space="preserve"> </w:t>
      </w:r>
      <w:r w:rsidRPr="5F0F6B8D">
        <w:rPr>
          <w:rFonts w:asciiTheme="majorHAnsi" w:hAnsiTheme="majorHAnsi"/>
          <w:sz w:val="24"/>
          <w:szCs w:val="24"/>
        </w:rPr>
        <w:t xml:space="preserve">on how to configure each channel), </w:t>
      </w:r>
      <w:r w:rsidRPr="5F0F6B8D">
        <w:rPr>
          <w:rFonts w:asciiTheme="majorHAnsi" w:hAnsiTheme="majorHAnsi" w:cs="Consolas"/>
          <w:sz w:val="24"/>
          <w:szCs w:val="24"/>
        </w:rPr>
        <w:t>you will also need to short the ‘Bal Out’ to the ‘Out’ pin on the rightmost headers (as shown in</w:t>
      </w:r>
      <w:r w:rsidR="00810596" w:rsidRPr="5F0F6B8D">
        <w:rPr>
          <w:rFonts w:asciiTheme="majorHAnsi" w:hAnsiTheme="majorHAnsi" w:cs="Consolas"/>
          <w:sz w:val="24"/>
          <w:szCs w:val="24"/>
        </w:rPr>
        <w:t xml:space="preserve"> </w:t>
      </w:r>
      <w:r w:rsidR="00810596" w:rsidRPr="5F0F6B8D">
        <w:rPr>
          <w:rFonts w:asciiTheme="majorHAnsi" w:hAnsiTheme="majorHAnsi" w:cs="Consolas"/>
          <w:sz w:val="24"/>
          <w:szCs w:val="24"/>
        </w:rPr>
        <w:fldChar w:fldCharType="begin"/>
      </w:r>
      <w:r w:rsidR="00810596" w:rsidRPr="5F0F6B8D">
        <w:rPr>
          <w:rFonts w:asciiTheme="majorHAnsi" w:hAnsiTheme="majorHAnsi" w:cs="Consolas"/>
          <w:sz w:val="24"/>
          <w:szCs w:val="24"/>
        </w:rPr>
        <w:instrText xml:space="preserve"> REF _Ref459200944 \h </w:instrText>
      </w:r>
      <w:r w:rsidR="00810596" w:rsidRPr="5F0F6B8D">
        <w:rPr>
          <w:rFonts w:asciiTheme="majorHAnsi" w:hAnsiTheme="majorHAnsi" w:cs="Consolas"/>
          <w:sz w:val="24"/>
          <w:szCs w:val="24"/>
        </w:rPr>
      </w:r>
      <w:r w:rsidR="00810596" w:rsidRPr="5F0F6B8D">
        <w:rPr>
          <w:rFonts w:asciiTheme="majorHAnsi" w:hAnsiTheme="majorHAnsi" w:cs="Consolas"/>
          <w:sz w:val="24"/>
          <w:szCs w:val="24"/>
        </w:rPr>
        <w:fldChar w:fldCharType="separate"/>
      </w:r>
      <w:r w:rsidR="00850DF5">
        <w:t xml:space="preserve">Figure </w:t>
      </w:r>
      <w:r w:rsidR="00850DF5">
        <w:rPr>
          <w:noProof/>
        </w:rPr>
        <w:t>9</w:t>
      </w:r>
      <w:r w:rsidR="00810596" w:rsidRPr="5F0F6B8D">
        <w:rPr>
          <w:rFonts w:asciiTheme="majorHAnsi" w:hAnsiTheme="majorHAnsi" w:cs="Consolas"/>
          <w:sz w:val="24"/>
          <w:szCs w:val="24"/>
        </w:rPr>
        <w:fldChar w:fldCharType="end"/>
      </w:r>
      <w:r w:rsidRPr="5F0F6B8D">
        <w:rPr>
          <w:rFonts w:asciiTheme="majorHAnsi" w:hAnsiTheme="majorHAnsi" w:cs="Consolas"/>
          <w:sz w:val="24"/>
          <w:szCs w:val="24"/>
        </w:rPr>
        <w:t xml:space="preserve">). After you test that the circuit sounds good when playing music, have a lab assistant verify its operation. </w:t>
      </w:r>
      <w:r w:rsidRPr="5F0F6B8D">
        <w:rPr>
          <w:rFonts w:asciiTheme="majorHAnsi" w:hAnsiTheme="majorHAnsi" w:cs="Consolas"/>
          <w:color w:val="FFFFFF" w:themeColor="background1"/>
          <w:sz w:val="24"/>
          <w:szCs w:val="24"/>
        </w:rPr>
        <w:t xml:space="preserve">Include a scan of the pass-off page in your lab report. </w:t>
      </w:r>
      <w:r w:rsidRPr="5F0F6B8D">
        <w:rPr>
          <w:rFonts w:asciiTheme="majorHAnsi" w:hAnsiTheme="majorHAnsi" w:cs="Consolas"/>
          <w:sz w:val="24"/>
          <w:szCs w:val="24"/>
        </w:rPr>
        <w:t xml:space="preserve">Refer to the Lab Report Grading Guidelines in the Course Documents folder in </w:t>
      </w:r>
      <w:r w:rsidR="009C72AE">
        <w:rPr>
          <w:rFonts w:asciiTheme="majorHAnsi" w:hAnsiTheme="majorHAnsi" w:cs="Consolas"/>
          <w:sz w:val="24"/>
          <w:szCs w:val="24"/>
        </w:rPr>
        <w:t>I-</w:t>
      </w:r>
      <w:r w:rsidRPr="5F0F6B8D">
        <w:rPr>
          <w:rFonts w:asciiTheme="majorHAnsi" w:hAnsiTheme="majorHAnsi" w:cs="Consolas"/>
          <w:sz w:val="24"/>
          <w:szCs w:val="24"/>
        </w:rPr>
        <w:t>Learn for any questions on lab reports.</w:t>
      </w:r>
      <w:r w:rsidRPr="5F0F6B8D">
        <w:rPr>
          <w:rFonts w:asciiTheme="majorHAnsi" w:eastAsiaTheme="minorEastAsia" w:hAnsiTheme="majorHAnsi"/>
          <w:noProof/>
          <w:sz w:val="24"/>
          <w:szCs w:val="24"/>
        </w:rPr>
        <w:t xml:space="preserve"> </w:t>
      </w:r>
      <w:r w:rsidR="0FFA057F" w:rsidRPr="5F0F6B8D">
        <w:rPr>
          <w:rFonts w:asciiTheme="majorHAnsi" w:hAnsiTheme="majorHAnsi" w:cs="Consolas"/>
          <w:sz w:val="24"/>
          <w:szCs w:val="24"/>
          <w:highlight w:val="cyan"/>
        </w:rPr>
        <w:t>If you are doing the lab remotely, the lab assistants will grade your pass off separately in I-learn. Make a note in your lab report that it was passed off and who passed it off.</w:t>
      </w:r>
    </w:p>
    <w:p w14:paraId="16EC15F7" w14:textId="77777777" w:rsidR="00810596" w:rsidRDefault="00810596" w:rsidP="00810596">
      <w:pPr>
        <w:keepNext/>
        <w:spacing w:after="0" w:line="360" w:lineRule="auto"/>
        <w:ind w:left="2880" w:firstLine="720"/>
        <w:contextualSpacing/>
      </w:pPr>
      <w:r>
        <w:rPr>
          <w:rFonts w:asciiTheme="majorHAnsi" w:eastAsiaTheme="minorEastAsia" w:hAnsiTheme="majorHAnsi"/>
          <w:noProof/>
          <w:sz w:val="24"/>
          <w:szCs w:val="24"/>
        </w:rPr>
        <mc:AlternateContent>
          <mc:Choice Requires="wpg">
            <w:drawing>
              <wp:inline distT="0" distB="0" distL="0" distR="0" wp14:anchorId="4588744C" wp14:editId="1EE255C3">
                <wp:extent cx="810204" cy="1845545"/>
                <wp:effectExtent l="0" t="0" r="9525" b="2540"/>
                <wp:docPr id="334" name="Group 334"/>
                <wp:cNvGraphicFramePr/>
                <a:graphic xmlns:a="http://schemas.openxmlformats.org/drawingml/2006/main">
                  <a:graphicData uri="http://schemas.microsoft.com/office/word/2010/wordprocessingGroup">
                    <wpg:wgp>
                      <wpg:cNvGrpSpPr/>
                      <wpg:grpSpPr>
                        <a:xfrm>
                          <a:off x="0" y="0"/>
                          <a:ext cx="810204" cy="1845545"/>
                          <a:chOff x="0" y="0"/>
                          <a:chExt cx="914400" cy="2132330"/>
                        </a:xfrm>
                      </wpg:grpSpPr>
                      <pic:pic xmlns:pic="http://schemas.openxmlformats.org/drawingml/2006/picture">
                        <pic:nvPicPr>
                          <pic:cNvPr id="335" name="Picture 33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4400" cy="2132330"/>
                          </a:xfrm>
                          <a:prstGeom prst="rect">
                            <a:avLst/>
                          </a:prstGeom>
                        </pic:spPr>
                      </pic:pic>
                      <wps:wsp>
                        <wps:cNvPr id="336" name="Oval 336"/>
                        <wps:cNvSpPr/>
                        <wps:spPr>
                          <a:xfrm>
                            <a:off x="215660" y="586596"/>
                            <a:ext cx="426159" cy="233633"/>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Oval 337"/>
                        <wps:cNvSpPr/>
                        <wps:spPr>
                          <a:xfrm>
                            <a:off x="207034" y="1388853"/>
                            <a:ext cx="426159" cy="233633"/>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07E6CA7A">
              <v:group id="Group 334" style="width:63.8pt;height:145.3pt;mso-position-horizontal-relative:char;mso-position-vertical-relative:line" coordsize="9144,21323" o:spid="_x0000_s1026" w14:anchorId="53644CF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">
                <v:shape id="Picture 335" style="position:absolute;width:9144;height:21323;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15GfEAAAA3AAAAA8AAABkcnMvZG93bnJldi54bWxEj0FrAjEUhO8F/0N4grearbLSrkYRRWjB&#10;i9pLb4/NcxO6eVk2UXf76xtB8DjMzDfMYtW5WlypDdazgrdxBoK49NpypeD7tHt9BxEissbaMyno&#10;KcBqOXhZYKH9jQ90PcZKJAiHAhWYGJtCylAachjGviFO3tm3DmOSbSV1i7cEd7WcZNlMOrScFgw2&#10;tDFU/h4vTgFv7WnT7fP+Y9dnPyYvt1/S/ik1GnbrOYhIXXyGH+1PrWA6zeF+Jh0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15GfEAAAA3AAAAA8AAAAAAAAAAAAAAAAA&#10;nwIAAGRycy9kb3ducmV2LnhtbFBLBQYAAAAABAAEAPcAAACQAwAAAAA=&#10;">
                  <v:imagedata o:title="" r:id="rId43"/>
                  <v:path arrowok="t"/>
                </v:shape>
                <v:oval id="Oval 336" style="position:absolute;left:2156;top:5865;width:4262;height:2337;visibility:visible;mso-wrap-style:square;v-text-anchor:middle" o:spid="_x0000_s1028" filled="f" strokecolor="red" strokeweight="3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QcsQA&#10;AADcAAAADwAAAGRycy9kb3ducmV2LnhtbESPzWrDMBCE74W8g9hAb42cuOTHsRKSQqGHXpoUel2s&#10;tSVsrYylxO7bV4VCj8PMfMOUx8l14k5DsJ4VLBcZCOLKa8uNgs/r69MWRIjIGjvPpOCbAhwPs4cS&#10;C+1H/qD7JTYiQTgUqMDE2BdShsqQw7DwPXHyaj84jEkOjdQDjgnuOrnKsrV0aDktGOzpxVDVXm5O&#10;wbmWtbWb1jy/X8evTXXOd/WJlXqcT6c9iEhT/A//td+0gjxfw++Zd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ZkHLEAAAA3AAAAA8AAAAAAAAAAAAAAAAAmAIAAGRycy9k&#10;b3ducmV2LnhtbFBLBQYAAAAABAAEAPUAAACJAwAAAAA=&#10;"/>
                <v:oval id="Oval 337" style="position:absolute;left:2070;top:13888;width:4261;height:2336;visibility:visible;mso-wrap-style:square;v-text-anchor:middle" o:spid="_x0000_s1029" filled="f" strokecolor="red" strokeweight="3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16cQA&#10;AADcAAAADwAAAGRycy9kb3ducmV2LnhtbESPwWrDMBBE74H+g9hAb4mcutStGyUkhUIPudQJ9LpY&#10;a0vEWhlLjd2/rwKBHIeZecOst5PrxIWGYD0rWC0zEMS115ZbBafj5+IVRIjIGjvPpOCPAmw3D7M1&#10;ltqP/E2XKrYiQTiUqMDE2JdShtqQw7D0PXHyGj84jEkOrdQDjgnuOvmUZS/SoeW0YLCnD0P1ufp1&#10;CvaNbKwtzub5cBx/inqfvzU7VupxPu3eQUSa4j18a39pBXlewPVMO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VNenEAAAA3AAAAA8AAAAAAAAAAAAAAAAAmAIAAGRycy9k&#10;b3ducmV2LnhtbFBLBQYAAAAABAAEAPUAAACJAwAAAAA=&#10;"/>
                <w10:anchorlock/>
              </v:group>
            </w:pict>
          </mc:Fallback>
        </mc:AlternateContent>
      </w:r>
    </w:p>
    <w:p w14:paraId="7A1374E7" w14:textId="77777777" w:rsidR="00810596" w:rsidRDefault="00810596" w:rsidP="00810596">
      <w:pPr>
        <w:pStyle w:val="Caption"/>
        <w:ind w:left="2880" w:firstLine="720"/>
        <w:rPr>
          <w:rFonts w:asciiTheme="majorHAnsi" w:eastAsiaTheme="minorEastAsia" w:hAnsiTheme="majorHAnsi"/>
          <w:noProof/>
          <w:sz w:val="24"/>
          <w:szCs w:val="24"/>
        </w:rPr>
      </w:pPr>
      <w:bookmarkStart w:id="40" w:name="_Ref459200944"/>
      <w:r>
        <w:t xml:space="preserve">Figure </w:t>
      </w:r>
      <w:r>
        <w:fldChar w:fldCharType="begin"/>
      </w:r>
      <w:r>
        <w:instrText>SEQ Figure \* ARABIC</w:instrText>
      </w:r>
      <w:r>
        <w:fldChar w:fldCharType="separate"/>
      </w:r>
      <w:r w:rsidR="00850DF5">
        <w:rPr>
          <w:noProof/>
        </w:rPr>
        <w:t>9</w:t>
      </w:r>
      <w:r>
        <w:fldChar w:fldCharType="end"/>
      </w:r>
      <w:bookmarkEnd w:id="40"/>
      <w:r>
        <w:t xml:space="preserve"> - </w:t>
      </w:r>
      <w:r w:rsidRPr="005E28F4">
        <w:t>Speaker Enable</w:t>
      </w:r>
    </w:p>
    <w:p w14:paraId="5778A965" w14:textId="77777777" w:rsidR="00810596" w:rsidRDefault="00810596" w:rsidP="000271E8">
      <w:pPr>
        <w:spacing w:after="0" w:line="360" w:lineRule="auto"/>
        <w:contextualSpacing/>
        <w:rPr>
          <w:rFonts w:asciiTheme="majorHAnsi" w:eastAsiaTheme="minorEastAsia" w:hAnsiTheme="majorHAnsi"/>
          <w:noProof/>
          <w:sz w:val="24"/>
          <w:szCs w:val="24"/>
        </w:rPr>
      </w:pPr>
    </w:p>
    <w:p w14:paraId="37B81BA7" w14:textId="2409B898" w:rsidR="00810596" w:rsidRDefault="00810596" w:rsidP="5F0F6B8D">
      <w:pPr>
        <w:spacing w:after="0" w:line="360" w:lineRule="auto"/>
        <w:rPr>
          <w:rFonts w:asciiTheme="majorHAnsi" w:eastAsiaTheme="minorEastAsia" w:hAnsiTheme="majorHAnsi"/>
          <w:noProof/>
          <w:sz w:val="24"/>
          <w:szCs w:val="24"/>
          <w:highlight w:val="cyan"/>
        </w:rPr>
      </w:pPr>
      <w:r w:rsidRPr="5F0F6B8D">
        <w:rPr>
          <w:rFonts w:asciiTheme="majorHAnsi" w:eastAsiaTheme="minorEastAsia" w:hAnsiTheme="majorHAnsi"/>
          <w:noProof/>
          <w:sz w:val="24"/>
          <w:szCs w:val="24"/>
        </w:rPr>
        <w:t xml:space="preserve">You have been assigned a specific lab bench and stereo kit. You are responsible for them throughout the semester. Since this is the first lab in which you use equipment from the drawer, you will have to pass-off a clean, organized station at the end of this lab. Every station’s top drawer has a black organizer with 7 slots and pictures of what goes where as shown in </w:t>
      </w:r>
      <w:r w:rsidRPr="5F0F6B8D">
        <w:rPr>
          <w:rFonts w:asciiTheme="majorHAnsi" w:eastAsiaTheme="minorEastAsia" w:hAnsiTheme="majorHAnsi"/>
          <w:noProof/>
          <w:sz w:val="24"/>
          <w:szCs w:val="24"/>
        </w:rPr>
        <w:fldChar w:fldCharType="begin"/>
      </w:r>
      <w:r w:rsidRPr="5F0F6B8D">
        <w:rPr>
          <w:rFonts w:asciiTheme="majorHAnsi" w:eastAsiaTheme="minorEastAsia" w:hAnsiTheme="majorHAnsi"/>
          <w:noProof/>
          <w:sz w:val="24"/>
          <w:szCs w:val="24"/>
        </w:rPr>
        <w:instrText xml:space="preserve"> REF _Ref459201027 \h </w:instrText>
      </w:r>
      <w:r w:rsidRPr="5F0F6B8D">
        <w:rPr>
          <w:rFonts w:asciiTheme="majorHAnsi" w:eastAsiaTheme="minorEastAsia" w:hAnsiTheme="majorHAnsi"/>
          <w:noProof/>
          <w:sz w:val="24"/>
          <w:szCs w:val="24"/>
        </w:rPr>
      </w:r>
      <w:r w:rsidRPr="5F0F6B8D">
        <w:rPr>
          <w:rFonts w:asciiTheme="majorHAnsi" w:eastAsiaTheme="minorEastAsia" w:hAnsiTheme="majorHAnsi"/>
          <w:noProof/>
          <w:sz w:val="24"/>
          <w:szCs w:val="24"/>
        </w:rPr>
        <w:fldChar w:fldCharType="separate"/>
      </w:r>
      <w:r w:rsidR="00850DF5">
        <w:t xml:space="preserve">Figure </w:t>
      </w:r>
      <w:r w:rsidR="00850DF5">
        <w:rPr>
          <w:noProof/>
        </w:rPr>
        <w:t>10</w:t>
      </w:r>
      <w:r w:rsidRPr="5F0F6B8D">
        <w:rPr>
          <w:rFonts w:asciiTheme="majorHAnsi" w:eastAsiaTheme="minorEastAsia" w:hAnsiTheme="majorHAnsi"/>
          <w:noProof/>
          <w:sz w:val="24"/>
          <w:szCs w:val="24"/>
        </w:rPr>
        <w:fldChar w:fldCharType="end"/>
      </w:r>
      <w:r w:rsidRPr="5F0F6B8D">
        <w:rPr>
          <w:rFonts w:asciiTheme="majorHAnsi" w:eastAsiaTheme="minorEastAsia" w:hAnsiTheme="majorHAnsi"/>
          <w:noProof/>
          <w:sz w:val="24"/>
          <w:szCs w:val="24"/>
        </w:rPr>
        <w:t>. If any of the items are missing, you must make note of it and notify an assistant at the time of sign-off</w:t>
      </w:r>
      <w:r w:rsidR="5A49E473" w:rsidRPr="5F0F6B8D">
        <w:rPr>
          <w:rFonts w:asciiTheme="majorHAnsi" w:eastAsiaTheme="minorEastAsia" w:hAnsiTheme="majorHAnsi"/>
          <w:noProof/>
          <w:sz w:val="24"/>
          <w:szCs w:val="24"/>
        </w:rPr>
        <w:t>, or in your Lab Report</w:t>
      </w:r>
      <w:r w:rsidRPr="5F0F6B8D">
        <w:rPr>
          <w:rFonts w:asciiTheme="majorHAnsi" w:eastAsiaTheme="minorEastAsia" w:hAnsiTheme="majorHAnsi"/>
          <w:noProof/>
          <w:sz w:val="24"/>
          <w:szCs w:val="24"/>
        </w:rPr>
        <w:t xml:space="preserve">. Although you will not be required to pass-off the station in the future, you may still be deducted points if your station or equipment state is unacceptable. Consider this pass-off as an oportunity to strengthen your sense of responsibility and stewardship over the sacred resources we have available </w:t>
      </w:r>
      <w:r w:rsidR="009B320F" w:rsidRPr="5F0F6B8D">
        <w:rPr>
          <w:rFonts w:asciiTheme="majorHAnsi" w:eastAsiaTheme="minorEastAsia" w:hAnsiTheme="majorHAnsi"/>
          <w:noProof/>
          <w:sz w:val="24"/>
          <w:szCs w:val="24"/>
        </w:rPr>
        <w:t>o</w:t>
      </w:r>
      <w:r w:rsidRPr="5F0F6B8D">
        <w:rPr>
          <w:rFonts w:asciiTheme="majorHAnsi" w:eastAsiaTheme="minorEastAsia" w:hAnsiTheme="majorHAnsi"/>
          <w:noProof/>
          <w:sz w:val="24"/>
          <w:szCs w:val="24"/>
        </w:rPr>
        <w:t>n this campus</w:t>
      </w:r>
      <w:r w:rsidR="001940B4">
        <w:rPr>
          <w:rFonts w:asciiTheme="majorHAnsi" w:eastAsiaTheme="minorEastAsia" w:hAnsiTheme="majorHAnsi"/>
          <w:noProof/>
          <w:sz w:val="24"/>
          <w:szCs w:val="24"/>
        </w:rPr>
        <w:t xml:space="preserve">.  </w:t>
      </w:r>
      <w:r w:rsidR="5021E6E5" w:rsidRPr="5F0F6B8D">
        <w:rPr>
          <w:rFonts w:asciiTheme="majorHAnsi" w:eastAsiaTheme="minorEastAsia" w:hAnsiTheme="majorHAnsi"/>
          <w:noProof/>
          <w:sz w:val="24"/>
          <w:szCs w:val="24"/>
          <w:highlight w:val="green"/>
        </w:rPr>
        <w:t>INCLUDE A PICTURE OF YOUR</w:t>
      </w:r>
      <w:r w:rsidR="7585EB7B" w:rsidRPr="5F0F6B8D">
        <w:rPr>
          <w:rFonts w:asciiTheme="majorHAnsi" w:eastAsiaTheme="minorEastAsia" w:hAnsiTheme="majorHAnsi"/>
          <w:noProof/>
          <w:sz w:val="24"/>
          <w:szCs w:val="24"/>
          <w:highlight w:val="green"/>
        </w:rPr>
        <w:t xml:space="preserve"> LAB BENCH, </w:t>
      </w:r>
      <w:r w:rsidR="75B88B85" w:rsidRPr="5F0F6B8D">
        <w:rPr>
          <w:rFonts w:asciiTheme="majorHAnsi" w:eastAsiaTheme="minorEastAsia" w:hAnsiTheme="majorHAnsi"/>
          <w:noProof/>
          <w:sz w:val="24"/>
          <w:szCs w:val="24"/>
          <w:highlight w:val="green"/>
        </w:rPr>
        <w:t>THE INSIDE OF THE DRAWER</w:t>
      </w:r>
      <w:r w:rsidR="22DBE7F4" w:rsidRPr="5F0F6B8D">
        <w:rPr>
          <w:rFonts w:asciiTheme="majorHAnsi" w:eastAsiaTheme="minorEastAsia" w:hAnsiTheme="majorHAnsi"/>
          <w:noProof/>
          <w:sz w:val="24"/>
          <w:szCs w:val="24"/>
          <w:highlight w:val="green"/>
        </w:rPr>
        <w:t>, A</w:t>
      </w:r>
      <w:r w:rsidR="7489EDF6" w:rsidRPr="5F0F6B8D">
        <w:rPr>
          <w:rFonts w:asciiTheme="majorHAnsi" w:eastAsiaTheme="minorEastAsia" w:hAnsiTheme="majorHAnsi"/>
          <w:noProof/>
          <w:sz w:val="24"/>
          <w:szCs w:val="24"/>
          <w:highlight w:val="green"/>
        </w:rPr>
        <w:t>ND</w:t>
      </w:r>
      <w:r w:rsidR="22DBE7F4" w:rsidRPr="5F0F6B8D">
        <w:rPr>
          <w:rFonts w:asciiTheme="majorHAnsi" w:eastAsiaTheme="minorEastAsia" w:hAnsiTheme="majorHAnsi"/>
          <w:noProof/>
          <w:sz w:val="24"/>
          <w:szCs w:val="24"/>
          <w:highlight w:val="green"/>
        </w:rPr>
        <w:t xml:space="preserve"> THE </w:t>
      </w:r>
      <w:r w:rsidR="3F68902B" w:rsidRPr="5F0F6B8D">
        <w:rPr>
          <w:rFonts w:asciiTheme="majorHAnsi" w:eastAsiaTheme="minorEastAsia" w:hAnsiTheme="majorHAnsi"/>
          <w:noProof/>
          <w:sz w:val="24"/>
          <w:szCs w:val="24"/>
          <w:highlight w:val="green"/>
        </w:rPr>
        <w:t xml:space="preserve">LAB </w:t>
      </w:r>
      <w:r w:rsidR="22DBE7F4" w:rsidRPr="5F0F6B8D">
        <w:rPr>
          <w:rFonts w:asciiTheme="majorHAnsi" w:eastAsiaTheme="minorEastAsia" w:hAnsiTheme="majorHAnsi"/>
          <w:noProof/>
          <w:sz w:val="24"/>
          <w:szCs w:val="24"/>
          <w:highlight w:val="green"/>
        </w:rPr>
        <w:t>KIT HOLDING THE SPEAKERS.</w:t>
      </w:r>
      <w:r w:rsidR="6BD47F07" w:rsidRPr="5F0F6B8D">
        <w:rPr>
          <w:rFonts w:asciiTheme="majorHAnsi" w:eastAsiaTheme="minorEastAsia" w:hAnsiTheme="majorHAnsi"/>
          <w:noProof/>
          <w:sz w:val="24"/>
          <w:szCs w:val="24"/>
          <w:highlight w:val="green"/>
        </w:rPr>
        <w:t xml:space="preserve"> </w:t>
      </w:r>
      <w:r w:rsidR="6BD47F07" w:rsidRPr="5F0F6B8D">
        <w:rPr>
          <w:rFonts w:asciiTheme="majorHAnsi" w:eastAsiaTheme="minorEastAsia" w:hAnsiTheme="majorHAnsi"/>
          <w:noProof/>
          <w:sz w:val="24"/>
          <w:szCs w:val="24"/>
          <w:highlight w:val="cyan"/>
        </w:rPr>
        <w:t xml:space="preserve">If </w:t>
      </w:r>
      <w:r w:rsidR="6BD47F07" w:rsidRPr="5F0F6B8D">
        <w:rPr>
          <w:rFonts w:asciiTheme="majorHAnsi" w:eastAsiaTheme="minorEastAsia" w:hAnsiTheme="majorHAnsi"/>
          <w:noProof/>
          <w:sz w:val="24"/>
          <w:szCs w:val="24"/>
          <w:highlight w:val="cyan"/>
        </w:rPr>
        <w:lastRenderedPageBreak/>
        <w:t>you are doing these labs remotely, take a picture of your put</w:t>
      </w:r>
      <w:r w:rsidR="0240C1C8" w:rsidRPr="5F0F6B8D">
        <w:rPr>
          <w:rFonts w:asciiTheme="majorHAnsi" w:eastAsiaTheme="minorEastAsia" w:hAnsiTheme="majorHAnsi"/>
          <w:noProof/>
          <w:sz w:val="24"/>
          <w:szCs w:val="24"/>
          <w:highlight w:val="cyan"/>
        </w:rPr>
        <w:t>-</w:t>
      </w:r>
      <w:r w:rsidR="6BD47F07" w:rsidRPr="5F0F6B8D">
        <w:rPr>
          <w:rFonts w:asciiTheme="majorHAnsi" w:eastAsiaTheme="minorEastAsia" w:hAnsiTheme="majorHAnsi"/>
          <w:noProof/>
          <w:sz w:val="24"/>
          <w:szCs w:val="24"/>
          <w:highlight w:val="cyan"/>
        </w:rPr>
        <w:t>away lab kit, soldering kit, and any other materials sent to you.</w:t>
      </w:r>
      <w:r w:rsidR="7362C433" w:rsidRPr="5F0F6B8D">
        <w:rPr>
          <w:rFonts w:asciiTheme="majorHAnsi" w:eastAsiaTheme="minorEastAsia" w:hAnsiTheme="majorHAnsi"/>
          <w:noProof/>
          <w:sz w:val="24"/>
          <w:szCs w:val="24"/>
          <w:highlight w:val="cyan"/>
        </w:rPr>
        <w:t xml:space="preserve"> Any lost equipment may be charged to you at the end of the semester.</w:t>
      </w:r>
    </w:p>
    <w:p w14:paraId="74553A2A" w14:textId="77777777" w:rsidR="00810596" w:rsidRDefault="00810596" w:rsidP="00810596">
      <w:pPr>
        <w:keepNext/>
        <w:spacing w:after="0" w:line="360" w:lineRule="auto"/>
        <w:contextualSpacing/>
        <w:jc w:val="center"/>
      </w:pPr>
      <w:r>
        <w:rPr>
          <w:rFonts w:asciiTheme="majorHAnsi" w:eastAsiaTheme="minorEastAsia" w:hAnsiTheme="majorHAnsi"/>
          <w:noProof/>
          <w:sz w:val="24"/>
          <w:szCs w:val="24"/>
        </w:rPr>
        <w:drawing>
          <wp:inline distT="0" distB="0" distL="0" distR="0" wp14:anchorId="6C00DE9F" wp14:editId="78697038">
            <wp:extent cx="5667375" cy="3706047"/>
            <wp:effectExtent l="0" t="0" r="0" b="8890"/>
            <wp:docPr id="22" name="Picture 22" descr="C:\Users\alexsmu\Downloads\20150428_175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lexsmu\Downloads\20150428_175954.jpg"/>
                    <pic:cNvPicPr>
                      <a:picLocks noChangeAspect="1"/>
                    </pic:cNvPicPr>
                  </pic:nvPicPr>
                  <pic:blipFill rotWithShape="1">
                    <a:blip r:embed="rId44" cstate="print">
                      <a:extLst>
                        <a:ext uri="{28A0092B-C50C-407E-A947-70E740481C1C}">
                          <a14:useLocalDpi xmlns:a14="http://schemas.microsoft.com/office/drawing/2010/main" val="0"/>
                        </a:ext>
                      </a:extLst>
                    </a:blip>
                    <a:srcRect l="6415" r="7799"/>
                    <a:stretch/>
                  </pic:blipFill>
                  <pic:spPr bwMode="auto">
                    <a:xfrm>
                      <a:off x="0" y="0"/>
                      <a:ext cx="5674641" cy="3710798"/>
                    </a:xfrm>
                    <a:prstGeom prst="rect">
                      <a:avLst/>
                    </a:prstGeom>
                    <a:noFill/>
                    <a:ln>
                      <a:noFill/>
                    </a:ln>
                  </pic:spPr>
                </pic:pic>
              </a:graphicData>
            </a:graphic>
          </wp:inline>
        </w:drawing>
      </w:r>
    </w:p>
    <w:p w14:paraId="04A54530" w14:textId="77777777" w:rsidR="00C90621" w:rsidRDefault="00810596" w:rsidP="00810596">
      <w:pPr>
        <w:pStyle w:val="Caption"/>
        <w:jc w:val="center"/>
        <w:rPr>
          <w:rFonts w:asciiTheme="majorHAnsi" w:eastAsiaTheme="minorEastAsia" w:hAnsiTheme="majorHAnsi"/>
          <w:noProof/>
          <w:sz w:val="24"/>
          <w:szCs w:val="24"/>
        </w:rPr>
      </w:pPr>
      <w:bookmarkStart w:id="41" w:name="_Ref459201027"/>
      <w:r>
        <w:t xml:space="preserve">Figure </w:t>
      </w:r>
      <w:r>
        <w:fldChar w:fldCharType="begin"/>
      </w:r>
      <w:r>
        <w:instrText>SEQ Figure \* ARABIC</w:instrText>
      </w:r>
      <w:r>
        <w:fldChar w:fldCharType="separate"/>
      </w:r>
      <w:r w:rsidR="00850DF5">
        <w:rPr>
          <w:noProof/>
        </w:rPr>
        <w:t>10</w:t>
      </w:r>
      <w:r>
        <w:fldChar w:fldCharType="end"/>
      </w:r>
      <w:bookmarkEnd w:id="41"/>
      <w:r>
        <w:t xml:space="preserve"> </w:t>
      </w:r>
      <w:r w:rsidRPr="000A5F7E">
        <w:t>– Station Drawer Organization</w:t>
      </w:r>
    </w:p>
    <w:p w14:paraId="535BF384" w14:textId="77777777" w:rsidR="00C90621" w:rsidRPr="00026E3E" w:rsidRDefault="00C90621" w:rsidP="00C90621">
      <w:pPr>
        <w:pStyle w:val="Heading1"/>
      </w:pPr>
      <w:bookmarkStart w:id="42" w:name="_Toc131846398"/>
      <w:r>
        <w:t>Lab Report</w:t>
      </w:r>
      <w:bookmarkEnd w:id="42"/>
    </w:p>
    <w:p w14:paraId="0999E7D2" w14:textId="2A1AE644" w:rsidR="00C90621" w:rsidRDefault="3552E850" w:rsidP="5F0F6B8D">
      <w:pPr>
        <w:spacing w:line="360" w:lineRule="auto"/>
        <w:contextualSpacing/>
        <w:rPr>
          <w:rFonts w:asciiTheme="majorHAnsi" w:hAnsiTheme="majorHAnsi" w:cs="Consolas"/>
          <w:sz w:val="24"/>
          <w:szCs w:val="24"/>
        </w:rPr>
      </w:pPr>
      <w:r w:rsidRPr="5F0F6B8D">
        <w:rPr>
          <w:rFonts w:asciiTheme="majorHAnsi" w:hAnsiTheme="majorHAnsi" w:cs="Consolas"/>
          <w:sz w:val="24"/>
          <w:szCs w:val="24"/>
        </w:rPr>
        <w:t>Your lab report should</w:t>
      </w:r>
      <w:r w:rsidR="00C90621" w:rsidRPr="5F0F6B8D">
        <w:rPr>
          <w:rFonts w:asciiTheme="majorHAnsi" w:hAnsiTheme="majorHAnsi" w:cs="Consolas"/>
          <w:sz w:val="24"/>
          <w:szCs w:val="24"/>
        </w:rPr>
        <w:t xml:space="preserve"> focus on the physical measurements you took in the lab, centered</w:t>
      </w:r>
      <w:r w:rsidR="004C5FDC" w:rsidRPr="5F0F6B8D">
        <w:rPr>
          <w:rFonts w:asciiTheme="majorHAnsi" w:hAnsiTheme="majorHAnsi" w:cs="Consolas"/>
          <w:sz w:val="24"/>
          <w:szCs w:val="24"/>
        </w:rPr>
        <w:t xml:space="preserve"> on </w:t>
      </w:r>
      <w:r w:rsidR="004C5FDC" w:rsidRPr="5F0F6B8D">
        <w:rPr>
          <w:rFonts w:asciiTheme="majorHAnsi" w:hAnsiTheme="majorHAnsi" w:cs="Consolas"/>
          <w:sz w:val="24"/>
          <w:szCs w:val="24"/>
        </w:rPr>
        <w:fldChar w:fldCharType="begin"/>
      </w:r>
      <w:r w:rsidR="004C5FDC" w:rsidRPr="5F0F6B8D">
        <w:rPr>
          <w:rFonts w:asciiTheme="majorHAnsi" w:hAnsiTheme="majorHAnsi" w:cs="Consolas"/>
          <w:sz w:val="24"/>
          <w:szCs w:val="24"/>
        </w:rPr>
        <w:instrText xml:space="preserve"> REF _Ref459200530 \h </w:instrText>
      </w:r>
      <w:r w:rsidR="004C5FDC" w:rsidRPr="5F0F6B8D">
        <w:rPr>
          <w:rFonts w:asciiTheme="majorHAnsi" w:hAnsiTheme="majorHAnsi" w:cs="Consolas"/>
          <w:sz w:val="24"/>
          <w:szCs w:val="24"/>
        </w:rPr>
      </w:r>
      <w:r w:rsidR="004C5FDC" w:rsidRPr="5F0F6B8D">
        <w:rPr>
          <w:rFonts w:asciiTheme="majorHAnsi" w:hAnsiTheme="majorHAnsi" w:cs="Consolas"/>
          <w:sz w:val="24"/>
          <w:szCs w:val="24"/>
        </w:rPr>
        <w:fldChar w:fldCharType="separate"/>
      </w:r>
      <w:r w:rsidR="00850DF5">
        <w:t xml:space="preserve">Table </w:t>
      </w:r>
      <w:r w:rsidR="00850DF5">
        <w:rPr>
          <w:noProof/>
        </w:rPr>
        <w:t>1</w:t>
      </w:r>
      <w:r w:rsidR="004C5FDC" w:rsidRPr="5F0F6B8D">
        <w:rPr>
          <w:rFonts w:asciiTheme="majorHAnsi" w:hAnsiTheme="majorHAnsi" w:cs="Consolas"/>
          <w:sz w:val="24"/>
          <w:szCs w:val="24"/>
        </w:rPr>
        <w:fldChar w:fldCharType="end"/>
      </w:r>
      <w:r w:rsidR="00C90621" w:rsidRPr="5F0F6B8D">
        <w:rPr>
          <w:rFonts w:asciiTheme="majorHAnsi" w:hAnsiTheme="majorHAnsi" w:cs="Consolas"/>
          <w:sz w:val="24"/>
          <w:szCs w:val="24"/>
        </w:rPr>
        <w:t>, and interpret what they mean. But do remember to briefly comment about any screenshots included (they should be properly labeled and referenced) and about anything that was marked red</w:t>
      </w:r>
      <w:r w:rsidR="01D6FD1B" w:rsidRPr="5F0F6B8D">
        <w:rPr>
          <w:rFonts w:asciiTheme="majorHAnsi" w:hAnsiTheme="majorHAnsi" w:cs="Consolas"/>
          <w:sz w:val="24"/>
          <w:szCs w:val="24"/>
        </w:rPr>
        <w:t xml:space="preserve"> or highlighted in green</w:t>
      </w:r>
      <w:r w:rsidR="00C90621" w:rsidRPr="5F0F6B8D">
        <w:rPr>
          <w:rFonts w:asciiTheme="majorHAnsi" w:hAnsiTheme="majorHAnsi" w:cs="Consolas"/>
          <w:sz w:val="24"/>
          <w:szCs w:val="24"/>
        </w:rPr>
        <w:t xml:space="preserve"> in the instructions. In your conclusions, </w:t>
      </w:r>
      <w:r w:rsidR="00C90621" w:rsidRPr="5F0F6B8D">
        <w:rPr>
          <w:rFonts w:asciiTheme="majorHAnsi" w:hAnsiTheme="majorHAnsi" w:cs="Consolas"/>
          <w:color w:val="FF0000"/>
          <w:sz w:val="24"/>
          <w:szCs w:val="24"/>
        </w:rPr>
        <w:t xml:space="preserve">indicate what issues you ran into and how you were able to overcome/fix those issues. </w:t>
      </w:r>
      <w:r w:rsidR="757FCA8A" w:rsidRPr="5F0F6B8D">
        <w:rPr>
          <w:rFonts w:asciiTheme="majorHAnsi" w:hAnsiTheme="majorHAnsi" w:cs="Consolas"/>
          <w:color w:val="FF0000"/>
          <w:sz w:val="24"/>
          <w:szCs w:val="24"/>
        </w:rPr>
        <w:t>I</w:t>
      </w:r>
      <w:r w:rsidR="00C90621" w:rsidRPr="5F0F6B8D">
        <w:rPr>
          <w:rFonts w:asciiTheme="majorHAnsi" w:hAnsiTheme="majorHAnsi" w:cs="Consolas"/>
          <w:color w:val="FF0000"/>
          <w:sz w:val="24"/>
          <w:szCs w:val="24"/>
        </w:rPr>
        <w:t>nclude things you learned in the design process</w:t>
      </w:r>
      <w:r w:rsidR="5FD8BD76" w:rsidRPr="5F0F6B8D">
        <w:rPr>
          <w:rFonts w:asciiTheme="majorHAnsi" w:hAnsiTheme="majorHAnsi" w:cs="Consolas"/>
          <w:color w:val="FF0000"/>
          <w:sz w:val="24"/>
          <w:szCs w:val="24"/>
        </w:rPr>
        <w:t>. Also include a summary of the design specifications, if they were met or not, and why. If they were not met, what would you do (if you had the resources) to meet the design specifications</w:t>
      </w:r>
      <w:r w:rsidR="00C90621" w:rsidRPr="5F0F6B8D">
        <w:rPr>
          <w:rFonts w:asciiTheme="majorHAnsi" w:hAnsiTheme="majorHAnsi" w:cs="Consolas"/>
          <w:sz w:val="24"/>
          <w:szCs w:val="24"/>
        </w:rPr>
        <w:t>. The grading rubric is</w:t>
      </w:r>
      <w:r w:rsidR="001940B4">
        <w:rPr>
          <w:rFonts w:asciiTheme="majorHAnsi" w:hAnsiTheme="majorHAnsi" w:cs="Consolas"/>
          <w:sz w:val="24"/>
          <w:szCs w:val="24"/>
        </w:rPr>
        <w:t xml:space="preserve"> shown</w:t>
      </w:r>
      <w:r w:rsidR="00C90621" w:rsidRPr="5F0F6B8D">
        <w:rPr>
          <w:rFonts w:asciiTheme="majorHAnsi" w:hAnsiTheme="majorHAnsi" w:cs="Consolas"/>
          <w:sz w:val="24"/>
          <w:szCs w:val="24"/>
        </w:rPr>
        <w:t xml:space="preserve"> below and on I-Learn.</w:t>
      </w:r>
    </w:p>
    <w:p w14:paraId="145A19A2" w14:textId="29929BE6" w:rsidR="00C90621" w:rsidRDefault="00C90621" w:rsidP="5A40E655">
      <w:pPr>
        <w:spacing w:line="360" w:lineRule="auto"/>
        <w:contextualSpacing/>
        <w:rPr>
          <w:rFonts w:asciiTheme="majorHAnsi" w:hAnsiTheme="majorHAnsi" w:cs="Consolas"/>
          <w:sz w:val="24"/>
          <w:szCs w:val="24"/>
        </w:rPr>
      </w:pPr>
    </w:p>
    <w:tbl>
      <w:tblPr>
        <w:tblStyle w:val="TableGrid"/>
        <w:tblW w:w="0" w:type="auto"/>
        <w:tblLook w:val="04A0" w:firstRow="1" w:lastRow="0" w:firstColumn="1" w:lastColumn="0" w:noHBand="0" w:noVBand="1"/>
      </w:tblPr>
      <w:tblGrid>
        <w:gridCol w:w="1193"/>
        <w:gridCol w:w="8157"/>
      </w:tblGrid>
      <w:tr w:rsidR="5A40E655" w14:paraId="6BBF11A4" w14:textId="77777777" w:rsidTr="5F0F6B8D">
        <w:tc>
          <w:tcPr>
            <w:tcW w:w="9350" w:type="dxa"/>
            <w:gridSpan w:val="2"/>
            <w:vAlign w:val="center"/>
          </w:tcPr>
          <w:p w14:paraId="0CFA29BD"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b/>
                <w:bCs/>
                <w:sz w:val="24"/>
                <w:szCs w:val="24"/>
              </w:rPr>
              <w:lastRenderedPageBreak/>
              <w:t>Grading Rubric</w:t>
            </w:r>
          </w:p>
        </w:tc>
      </w:tr>
      <w:tr w:rsidR="5A40E655" w14:paraId="1EBD08BF" w14:textId="77777777" w:rsidTr="5F0F6B8D">
        <w:tc>
          <w:tcPr>
            <w:tcW w:w="1193" w:type="dxa"/>
            <w:vAlign w:val="center"/>
          </w:tcPr>
          <w:p w14:paraId="6FD0C105"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b/>
                <w:bCs/>
                <w:sz w:val="24"/>
                <w:szCs w:val="24"/>
              </w:rPr>
              <w:t>Worth</w:t>
            </w:r>
          </w:p>
        </w:tc>
        <w:tc>
          <w:tcPr>
            <w:tcW w:w="8157" w:type="dxa"/>
            <w:vAlign w:val="center"/>
          </w:tcPr>
          <w:p w14:paraId="016A6ECD"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b/>
                <w:bCs/>
                <w:sz w:val="24"/>
                <w:szCs w:val="24"/>
              </w:rPr>
              <w:t>Description</w:t>
            </w:r>
          </w:p>
        </w:tc>
      </w:tr>
      <w:tr w:rsidR="5A40E655" w14:paraId="00B99A70" w14:textId="77777777" w:rsidTr="5F0F6B8D">
        <w:tc>
          <w:tcPr>
            <w:tcW w:w="1193" w:type="dxa"/>
            <w:vAlign w:val="center"/>
          </w:tcPr>
          <w:p w14:paraId="63F23037" w14:textId="4220D788" w:rsidR="7AC4E506" w:rsidRDefault="003071AA" w:rsidP="5A40E655">
            <w:pPr>
              <w:spacing w:line="360" w:lineRule="auto"/>
              <w:jc w:val="center"/>
            </w:pPr>
            <w:r>
              <w:rPr>
                <w:rFonts w:asciiTheme="majorHAnsi" w:hAnsiTheme="majorHAnsi" w:cs="Consolas"/>
                <w:sz w:val="24"/>
                <w:szCs w:val="24"/>
              </w:rPr>
              <w:t>5</w:t>
            </w:r>
          </w:p>
        </w:tc>
        <w:tc>
          <w:tcPr>
            <w:tcW w:w="8157" w:type="dxa"/>
            <w:vAlign w:val="center"/>
          </w:tcPr>
          <w:p w14:paraId="00A168DE" w14:textId="118CE7CF" w:rsidR="5A40E655" w:rsidRDefault="5A40E655" w:rsidP="5A40E655">
            <w:pPr>
              <w:spacing w:line="360" w:lineRule="auto"/>
              <w:rPr>
                <w:rFonts w:asciiTheme="majorHAnsi" w:hAnsiTheme="majorHAnsi"/>
                <w:color w:val="FF0000"/>
                <w:sz w:val="24"/>
                <w:szCs w:val="24"/>
              </w:rPr>
            </w:pPr>
            <w:r w:rsidRPr="5A40E655">
              <w:rPr>
                <w:rFonts w:asciiTheme="majorHAnsi" w:hAnsiTheme="majorHAnsi" w:cs="Consolas"/>
                <w:sz w:val="24"/>
                <w:szCs w:val="24"/>
              </w:rPr>
              <w:t xml:space="preserve">Lab report </w:t>
            </w:r>
            <w:r w:rsidR="65B51DEB" w:rsidRPr="5A40E655">
              <w:rPr>
                <w:rFonts w:asciiTheme="majorHAnsi" w:hAnsiTheme="majorHAnsi" w:cs="Consolas"/>
                <w:sz w:val="24"/>
                <w:szCs w:val="24"/>
              </w:rPr>
              <w:t>format</w:t>
            </w:r>
            <w:r w:rsidRPr="5A40E655">
              <w:rPr>
                <w:rFonts w:asciiTheme="majorHAnsi" w:hAnsiTheme="majorHAnsi" w:cs="Consolas"/>
                <w:sz w:val="24"/>
                <w:szCs w:val="24"/>
              </w:rPr>
              <w:t xml:space="preserve"> (see </w:t>
            </w:r>
            <w:r w:rsidR="005422AA">
              <w:rPr>
                <w:rFonts w:asciiTheme="majorHAnsi" w:hAnsiTheme="majorHAnsi" w:cs="Consolas"/>
                <w:sz w:val="24"/>
                <w:szCs w:val="24"/>
              </w:rPr>
              <w:t>I-</w:t>
            </w:r>
            <w:r w:rsidRPr="5A40E655">
              <w:rPr>
                <w:rFonts w:asciiTheme="majorHAnsi" w:hAnsiTheme="majorHAnsi" w:cs="Consolas"/>
                <w:sz w:val="24"/>
                <w:szCs w:val="24"/>
              </w:rPr>
              <w:t>Learn)</w:t>
            </w:r>
          </w:p>
        </w:tc>
      </w:tr>
      <w:tr w:rsidR="5A40E655" w14:paraId="5EECF1D5" w14:textId="77777777" w:rsidTr="5F0F6B8D">
        <w:tc>
          <w:tcPr>
            <w:tcW w:w="1193" w:type="dxa"/>
            <w:vAlign w:val="center"/>
          </w:tcPr>
          <w:p w14:paraId="31F241F8" w14:textId="00DA5C23" w:rsidR="5A40E655" w:rsidRDefault="005B6AD9" w:rsidP="5A40E655">
            <w:pPr>
              <w:spacing w:line="360" w:lineRule="auto"/>
              <w:jc w:val="center"/>
              <w:rPr>
                <w:rFonts w:asciiTheme="majorHAnsi" w:hAnsiTheme="majorHAnsi" w:cs="Consolas"/>
                <w:sz w:val="24"/>
                <w:szCs w:val="24"/>
              </w:rPr>
            </w:pPr>
            <w:r>
              <w:rPr>
                <w:rFonts w:asciiTheme="majorHAnsi" w:hAnsiTheme="majorHAnsi" w:cs="Consolas"/>
                <w:sz w:val="24"/>
                <w:szCs w:val="24"/>
              </w:rPr>
              <w:t>5</w:t>
            </w:r>
          </w:p>
        </w:tc>
        <w:tc>
          <w:tcPr>
            <w:tcW w:w="8157" w:type="dxa"/>
            <w:vAlign w:val="center"/>
          </w:tcPr>
          <w:p w14:paraId="72FEAD77" w14:textId="77777777" w:rsidR="5A40E655" w:rsidRDefault="5A40E655" w:rsidP="5A40E655">
            <w:pPr>
              <w:spacing w:line="360" w:lineRule="auto"/>
              <w:rPr>
                <w:rFonts w:asciiTheme="majorHAnsi" w:hAnsiTheme="majorHAnsi" w:cs="Consolas"/>
                <w:sz w:val="24"/>
                <w:szCs w:val="24"/>
              </w:rPr>
            </w:pPr>
            <w:r w:rsidRPr="5A40E655">
              <w:rPr>
                <w:rFonts w:asciiTheme="majorHAnsi" w:hAnsiTheme="majorHAnsi" w:cs="Consolas"/>
                <w:sz w:val="24"/>
                <w:szCs w:val="24"/>
              </w:rPr>
              <w:t>Potentiometer research</w:t>
            </w:r>
          </w:p>
        </w:tc>
      </w:tr>
      <w:tr w:rsidR="5A40E655" w14:paraId="0C9AFF73" w14:textId="77777777" w:rsidTr="5F0F6B8D">
        <w:tc>
          <w:tcPr>
            <w:tcW w:w="1193" w:type="dxa"/>
            <w:vAlign w:val="center"/>
          </w:tcPr>
          <w:p w14:paraId="2B90F0D7" w14:textId="2954C5C0" w:rsidR="5A40E655" w:rsidRDefault="005422AA" w:rsidP="5A40E655">
            <w:pPr>
              <w:spacing w:line="360" w:lineRule="auto"/>
              <w:jc w:val="center"/>
              <w:rPr>
                <w:rFonts w:asciiTheme="majorHAnsi" w:hAnsiTheme="majorHAnsi" w:cs="Consolas"/>
                <w:sz w:val="24"/>
                <w:szCs w:val="24"/>
              </w:rPr>
            </w:pPr>
            <w:r>
              <w:rPr>
                <w:rFonts w:asciiTheme="majorHAnsi" w:hAnsiTheme="majorHAnsi" w:cs="Consolas"/>
                <w:sz w:val="24"/>
                <w:szCs w:val="24"/>
              </w:rPr>
              <w:t>25</w:t>
            </w:r>
          </w:p>
        </w:tc>
        <w:tc>
          <w:tcPr>
            <w:tcW w:w="8157" w:type="dxa"/>
            <w:vAlign w:val="center"/>
          </w:tcPr>
          <w:p w14:paraId="29A22F5C" w14:textId="0120FBBD" w:rsidR="5A40E655" w:rsidRDefault="5A40E655" w:rsidP="5A40E655">
            <w:pPr>
              <w:spacing w:line="360" w:lineRule="auto"/>
              <w:rPr>
                <w:rFonts w:asciiTheme="majorHAnsi" w:hAnsiTheme="majorHAnsi" w:cs="Consolas"/>
                <w:sz w:val="24"/>
                <w:szCs w:val="24"/>
              </w:rPr>
            </w:pPr>
            <w:r w:rsidRPr="5A40E655">
              <w:rPr>
                <w:rFonts w:asciiTheme="majorHAnsi" w:hAnsiTheme="majorHAnsi" w:cs="Consolas"/>
                <w:sz w:val="24"/>
                <w:szCs w:val="24"/>
              </w:rPr>
              <w:t>Design specifications met</w:t>
            </w:r>
            <w:r w:rsidR="005422AA">
              <w:rPr>
                <w:rFonts w:asciiTheme="majorHAnsi" w:hAnsiTheme="majorHAnsi" w:cs="Consolas"/>
                <w:sz w:val="24"/>
                <w:szCs w:val="24"/>
              </w:rPr>
              <w:t xml:space="preserve"> </w:t>
            </w:r>
            <w:r w:rsidRPr="5A40E655">
              <w:rPr>
                <w:rFonts w:asciiTheme="majorHAnsi" w:hAnsiTheme="majorHAnsi" w:cs="Consolas"/>
                <w:sz w:val="24"/>
                <w:szCs w:val="24"/>
              </w:rPr>
              <w:t>(tables</w:t>
            </w:r>
            <w:r w:rsidR="0514923E" w:rsidRPr="5A40E655">
              <w:rPr>
                <w:rFonts w:asciiTheme="majorHAnsi" w:hAnsiTheme="majorHAnsi" w:cs="Consolas"/>
                <w:sz w:val="24"/>
                <w:szCs w:val="24"/>
              </w:rPr>
              <w:t>, oscilloscope figures,</w:t>
            </w:r>
            <w:r w:rsidRPr="5A40E655">
              <w:rPr>
                <w:rFonts w:asciiTheme="majorHAnsi" w:hAnsiTheme="majorHAnsi" w:cs="Consolas"/>
                <w:sz w:val="24"/>
                <w:szCs w:val="24"/>
              </w:rPr>
              <w:t xml:space="preserve"> and deviation equation)</w:t>
            </w:r>
          </w:p>
        </w:tc>
      </w:tr>
      <w:tr w:rsidR="5A40E655" w14:paraId="3A87B6C7" w14:textId="77777777" w:rsidTr="5F0F6B8D">
        <w:tc>
          <w:tcPr>
            <w:tcW w:w="1193" w:type="dxa"/>
            <w:vAlign w:val="center"/>
          </w:tcPr>
          <w:p w14:paraId="3DB82CDE" w14:textId="1A5C1082" w:rsidR="4BF2BC8D" w:rsidRDefault="4BF2BC8D" w:rsidP="5A40E655">
            <w:pPr>
              <w:spacing w:line="360" w:lineRule="auto"/>
              <w:jc w:val="center"/>
              <w:rPr>
                <w:rFonts w:asciiTheme="majorHAnsi" w:hAnsiTheme="majorHAnsi" w:cs="Consolas"/>
                <w:sz w:val="24"/>
                <w:szCs w:val="24"/>
              </w:rPr>
            </w:pPr>
            <w:r w:rsidRPr="5A40E655">
              <w:rPr>
                <w:rFonts w:asciiTheme="majorHAnsi" w:hAnsiTheme="majorHAnsi" w:cs="Consolas"/>
                <w:sz w:val="24"/>
                <w:szCs w:val="24"/>
              </w:rPr>
              <w:t>15</w:t>
            </w:r>
          </w:p>
        </w:tc>
        <w:tc>
          <w:tcPr>
            <w:tcW w:w="8157" w:type="dxa"/>
            <w:vAlign w:val="center"/>
          </w:tcPr>
          <w:p w14:paraId="5027271A" w14:textId="2FBEC24B" w:rsidR="0E6AB07F" w:rsidRDefault="0E6AB07F" w:rsidP="5A40E655">
            <w:pPr>
              <w:spacing w:line="360" w:lineRule="auto"/>
              <w:rPr>
                <w:rFonts w:asciiTheme="majorHAnsi" w:hAnsiTheme="majorHAnsi" w:cs="Consolas"/>
                <w:sz w:val="24"/>
                <w:szCs w:val="24"/>
              </w:rPr>
            </w:pPr>
            <w:r w:rsidRPr="5A40E655">
              <w:rPr>
                <w:rFonts w:asciiTheme="majorHAnsi" w:hAnsiTheme="majorHAnsi" w:cs="Consolas"/>
                <w:sz w:val="24"/>
                <w:szCs w:val="24"/>
              </w:rPr>
              <w:t>Conclusion: Were design specifications met?</w:t>
            </w:r>
          </w:p>
        </w:tc>
      </w:tr>
      <w:tr w:rsidR="5A40E655" w14:paraId="51C3EC71" w14:textId="77777777" w:rsidTr="5F0F6B8D">
        <w:tc>
          <w:tcPr>
            <w:tcW w:w="1193" w:type="dxa"/>
            <w:vAlign w:val="center"/>
          </w:tcPr>
          <w:p w14:paraId="78FD03AB" w14:textId="1FB271AD" w:rsidR="5A40E655" w:rsidRDefault="5A40E655" w:rsidP="5A40E655">
            <w:pPr>
              <w:spacing w:line="360" w:lineRule="auto"/>
              <w:jc w:val="center"/>
              <w:rPr>
                <w:rFonts w:asciiTheme="majorHAnsi" w:hAnsiTheme="majorHAnsi" w:cs="Consolas"/>
                <w:sz w:val="24"/>
                <w:szCs w:val="24"/>
              </w:rPr>
            </w:pPr>
            <w:r w:rsidRPr="5A40E655">
              <w:rPr>
                <w:rFonts w:asciiTheme="majorHAnsi" w:hAnsiTheme="majorHAnsi" w:cs="Consolas"/>
                <w:sz w:val="24"/>
                <w:szCs w:val="24"/>
              </w:rPr>
              <w:t>3</w:t>
            </w:r>
            <w:r w:rsidR="003071AA">
              <w:rPr>
                <w:rFonts w:asciiTheme="majorHAnsi" w:hAnsiTheme="majorHAnsi" w:cs="Consolas"/>
                <w:sz w:val="24"/>
                <w:szCs w:val="24"/>
              </w:rPr>
              <w:t>5</w:t>
            </w:r>
            <w:r w:rsidR="005B6AD9">
              <w:rPr>
                <w:rFonts w:asciiTheme="majorHAnsi" w:hAnsiTheme="majorHAnsi" w:cs="Consolas"/>
                <w:sz w:val="24"/>
                <w:szCs w:val="24"/>
              </w:rPr>
              <w:t>+5</w:t>
            </w:r>
          </w:p>
        </w:tc>
        <w:tc>
          <w:tcPr>
            <w:tcW w:w="8157" w:type="dxa"/>
            <w:vAlign w:val="center"/>
          </w:tcPr>
          <w:p w14:paraId="6E19DAFF" w14:textId="2359F542" w:rsidR="5A40E655" w:rsidRDefault="005B6AD9" w:rsidP="5F0F6B8D">
            <w:pPr>
              <w:spacing w:line="360" w:lineRule="auto"/>
              <w:rPr>
                <w:rFonts w:asciiTheme="majorHAnsi" w:hAnsiTheme="majorHAnsi" w:cs="Consolas"/>
                <w:sz w:val="24"/>
                <w:szCs w:val="24"/>
                <w:highlight w:val="cyan"/>
              </w:rPr>
            </w:pPr>
            <w:r>
              <w:rPr>
                <w:rFonts w:asciiTheme="majorHAnsi" w:hAnsiTheme="majorHAnsi" w:cs="Consolas"/>
                <w:sz w:val="24"/>
                <w:szCs w:val="24"/>
              </w:rPr>
              <w:t>35pts -&gt;</w:t>
            </w:r>
            <w:r w:rsidR="50808CD0" w:rsidRPr="5F0F6B8D">
              <w:rPr>
                <w:rFonts w:asciiTheme="majorHAnsi" w:hAnsiTheme="majorHAnsi" w:cs="Consolas"/>
                <w:sz w:val="24"/>
                <w:szCs w:val="24"/>
              </w:rPr>
              <w:t>Working circuit (</w:t>
            </w:r>
            <w:r>
              <w:rPr>
                <w:rFonts w:asciiTheme="majorHAnsi" w:hAnsiTheme="majorHAnsi" w:cs="Consolas"/>
                <w:sz w:val="24"/>
                <w:szCs w:val="24"/>
              </w:rPr>
              <w:t xml:space="preserve">5pts -&gt; recording </w:t>
            </w:r>
            <w:r w:rsidR="50808CD0" w:rsidRPr="5F0F6B8D">
              <w:rPr>
                <w:rFonts w:asciiTheme="majorHAnsi" w:hAnsiTheme="majorHAnsi" w:cs="Consolas"/>
                <w:sz w:val="24"/>
                <w:szCs w:val="24"/>
              </w:rPr>
              <w:t>passed off)</w:t>
            </w:r>
          </w:p>
        </w:tc>
      </w:tr>
      <w:tr w:rsidR="5A40E655" w14:paraId="4CA8F8ED" w14:textId="77777777" w:rsidTr="5F0F6B8D">
        <w:tc>
          <w:tcPr>
            <w:tcW w:w="1193" w:type="dxa"/>
            <w:vAlign w:val="center"/>
          </w:tcPr>
          <w:p w14:paraId="5E6F16C4"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sz w:val="24"/>
                <w:szCs w:val="24"/>
              </w:rPr>
              <w:t>10</w:t>
            </w:r>
          </w:p>
        </w:tc>
        <w:tc>
          <w:tcPr>
            <w:tcW w:w="8157" w:type="dxa"/>
            <w:vAlign w:val="center"/>
          </w:tcPr>
          <w:p w14:paraId="05AFC898" w14:textId="3EA31DA5" w:rsidR="5A40E655" w:rsidRDefault="52398893" w:rsidP="5F0F6B8D">
            <w:pPr>
              <w:spacing w:line="360" w:lineRule="auto"/>
              <w:rPr>
                <w:rFonts w:asciiTheme="majorHAnsi" w:hAnsiTheme="majorHAnsi" w:cs="Consolas"/>
                <w:sz w:val="24"/>
                <w:szCs w:val="24"/>
              </w:rPr>
            </w:pPr>
            <w:r w:rsidRPr="5F0F6B8D">
              <w:rPr>
                <w:rFonts w:asciiTheme="majorHAnsi" w:hAnsiTheme="majorHAnsi" w:cs="Consolas"/>
                <w:sz w:val="24"/>
                <w:szCs w:val="24"/>
              </w:rPr>
              <w:t xml:space="preserve">Organized drawer </w:t>
            </w:r>
            <w:r w:rsidR="537ADB88" w:rsidRPr="5F0F6B8D">
              <w:rPr>
                <w:rFonts w:asciiTheme="majorHAnsi" w:hAnsiTheme="majorHAnsi" w:cs="Consolas"/>
                <w:sz w:val="24"/>
                <w:szCs w:val="24"/>
              </w:rPr>
              <w:t>picture</w:t>
            </w:r>
          </w:p>
        </w:tc>
      </w:tr>
      <w:tr w:rsidR="5A40E655" w14:paraId="17FC3F88" w14:textId="77777777" w:rsidTr="5F0F6B8D">
        <w:tc>
          <w:tcPr>
            <w:tcW w:w="1193" w:type="dxa"/>
            <w:vAlign w:val="center"/>
          </w:tcPr>
          <w:p w14:paraId="75DA6E28" w14:textId="77777777" w:rsidR="5A40E655" w:rsidRDefault="5A40E655" w:rsidP="5A40E655">
            <w:pPr>
              <w:spacing w:line="360" w:lineRule="auto"/>
              <w:jc w:val="center"/>
              <w:rPr>
                <w:rFonts w:asciiTheme="majorHAnsi" w:hAnsiTheme="majorHAnsi" w:cs="Consolas"/>
                <w:b/>
                <w:bCs/>
                <w:sz w:val="24"/>
                <w:szCs w:val="24"/>
              </w:rPr>
            </w:pPr>
            <w:r w:rsidRPr="5A40E655">
              <w:rPr>
                <w:rFonts w:asciiTheme="majorHAnsi" w:hAnsiTheme="majorHAnsi" w:cs="Consolas"/>
                <w:b/>
                <w:bCs/>
                <w:sz w:val="24"/>
                <w:szCs w:val="24"/>
              </w:rPr>
              <w:t>100</w:t>
            </w:r>
          </w:p>
        </w:tc>
        <w:tc>
          <w:tcPr>
            <w:tcW w:w="8157" w:type="dxa"/>
            <w:vAlign w:val="center"/>
          </w:tcPr>
          <w:p w14:paraId="16D68826" w14:textId="77777777" w:rsidR="5A40E655" w:rsidRDefault="5A40E655" w:rsidP="5A40E655">
            <w:pPr>
              <w:spacing w:line="360" w:lineRule="auto"/>
              <w:rPr>
                <w:rFonts w:asciiTheme="majorHAnsi" w:hAnsiTheme="majorHAnsi" w:cs="Consolas"/>
                <w:b/>
                <w:bCs/>
                <w:sz w:val="24"/>
                <w:szCs w:val="24"/>
              </w:rPr>
            </w:pPr>
            <w:r w:rsidRPr="5A40E655">
              <w:rPr>
                <w:rFonts w:asciiTheme="majorHAnsi" w:hAnsiTheme="majorHAnsi" w:cs="Consolas"/>
                <w:b/>
                <w:bCs/>
                <w:sz w:val="24"/>
                <w:szCs w:val="24"/>
              </w:rPr>
              <w:t>Total</w:t>
            </w:r>
          </w:p>
        </w:tc>
      </w:tr>
    </w:tbl>
    <w:p w14:paraId="0AE3E82D" w14:textId="77777777" w:rsidR="5A40E655" w:rsidRDefault="5A40E655"/>
    <w:p w14:paraId="09E56057" w14:textId="78FEF621" w:rsidR="002853CA" w:rsidRDefault="001B2DFD" w:rsidP="00832216">
      <w:pPr>
        <w:spacing w:line="360" w:lineRule="auto"/>
        <w:rPr>
          <w:ins w:id="43" w:author="Ezra Senanu" w:date="2024-06-25T22:57:00Z" w16du:dateUtc="2024-06-26T04:57:00Z"/>
        </w:rPr>
      </w:pPr>
      <w:ins w:id="44" w:author="Ezra Senanu" w:date="2024-06-25T22:57:00Z" w16du:dateUtc="2024-06-26T04:57:00Z">
        <w:r>
          <w:t>Conclusion</w:t>
        </w:r>
      </w:ins>
    </w:p>
    <w:p w14:paraId="07748095" w14:textId="3F03B5A7" w:rsidR="001B2DFD" w:rsidRDefault="001B2DFD" w:rsidP="00832216">
      <w:pPr>
        <w:spacing w:line="360" w:lineRule="auto"/>
        <w:rPr>
          <w:ins w:id="45" w:author="Ezra Senanu" w:date="2024-06-25T23:02:00Z" w16du:dateUtc="2024-06-26T05:02:00Z"/>
        </w:rPr>
      </w:pPr>
      <w:ins w:id="46" w:author="Ezra Senanu" w:date="2024-06-25T23:00:00Z" w16du:dateUtc="2024-06-26T05:00:00Z">
        <w:r w:rsidRPr="001B2DFD">
          <w:t>In this lab, we soldered and tested a Buffer amplifier circuit to ensure it met design specifications, including input impedance, voltage gain, and frequency response. Using a function generator and oscilloscope, we measured the circuit's performance across various frequencies. The results showed deviations within acceptable limits, confirming the design's effectiveness. We also learned about potentiometers and lab equipment usage.</w:t>
        </w:r>
      </w:ins>
    </w:p>
    <w:p w14:paraId="40A7C90A" w14:textId="5411CC8A" w:rsidR="001B2DFD" w:rsidRDefault="001B2DFD" w:rsidP="00832216">
      <w:pPr>
        <w:spacing w:line="360" w:lineRule="auto"/>
      </w:pPr>
      <w:ins w:id="47" w:author="Ezra Senanu" w:date="2024-06-25T23:02:00Z" w16du:dateUtc="2024-06-26T05:02:00Z">
        <w:r w:rsidRPr="001B2DFD">
          <w:rPr>
            <w:noProof/>
          </w:rPr>
          <w:lastRenderedPageBreak/>
          <w:drawing>
            <wp:inline distT="0" distB="0" distL="0" distR="0" wp14:anchorId="59030813" wp14:editId="23C26CFB">
              <wp:extent cx="4630420" cy="8229600"/>
              <wp:effectExtent l="0" t="0" r="0" b="0"/>
              <wp:docPr id="1655630464" name="Picture 11" descr="A black box with wires and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0464" name="Picture 11" descr="A black box with wires and tool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420" cy="8229600"/>
                      </a:xfrm>
                      <a:prstGeom prst="rect">
                        <a:avLst/>
                      </a:prstGeom>
                      <a:noFill/>
                      <a:ln>
                        <a:noFill/>
                      </a:ln>
                    </pic:spPr>
                  </pic:pic>
                </a:graphicData>
              </a:graphic>
            </wp:inline>
          </w:drawing>
        </w:r>
        <w:r w:rsidRPr="001B2DF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B2DFD">
          <w:rPr>
            <w:noProof/>
          </w:rPr>
          <w:lastRenderedPageBreak/>
          <w:drawing>
            <wp:inline distT="0" distB="0" distL="0" distR="0" wp14:anchorId="129D0238" wp14:editId="1123C17C">
              <wp:extent cx="5943600" cy="3342640"/>
              <wp:effectExtent l="0" t="0" r="0" b="0"/>
              <wp:docPr id="338646999" name="Picture 12" descr="A computer box with wires and a computer key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46999" name="Picture 12" descr="A computer box with wires and a computer keyboard&#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ins>
    </w:p>
    <w:sectPr w:rsidR="001B2DFD">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C35284" w14:textId="77777777" w:rsidR="000F13C6" w:rsidRDefault="000F13C6" w:rsidP="003210B6">
      <w:pPr>
        <w:spacing w:after="0" w:line="240" w:lineRule="auto"/>
      </w:pPr>
      <w:r>
        <w:separator/>
      </w:r>
    </w:p>
  </w:endnote>
  <w:endnote w:type="continuationSeparator" w:id="0">
    <w:p w14:paraId="767A06BF" w14:textId="77777777" w:rsidR="000F13C6" w:rsidRDefault="000F13C6" w:rsidP="0032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801038154"/>
      <w:docPartObj>
        <w:docPartGallery w:val="Page Numbers (Bottom of Page)"/>
        <w:docPartUnique/>
      </w:docPartObj>
    </w:sdtPr>
    <w:sdtEndPr>
      <w:rPr>
        <w:rFonts w:asciiTheme="majorHAnsi" w:eastAsiaTheme="majorEastAsia" w:hAnsiTheme="majorHAnsi" w:cstheme="majorBidi"/>
        <w:noProof/>
        <w:color w:val="5B9BD5" w:themeColor="accent1"/>
        <w:sz w:val="40"/>
        <w:szCs w:val="40"/>
      </w:rPr>
    </w:sdtEndPr>
    <w:sdtContent>
      <w:p w14:paraId="46EAA40F" w14:textId="77777777" w:rsidR="003210B6" w:rsidRDefault="003210B6" w:rsidP="003210B6">
        <w:pPr>
          <w:pStyle w:val="Footer"/>
          <w:jc w:val="center"/>
          <w:rPr>
            <w:rFonts w:asciiTheme="majorHAnsi" w:eastAsiaTheme="majorEastAsia" w:hAnsiTheme="majorHAnsi" w:cstheme="majorBidi"/>
            <w:color w:val="5B9BD5"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0B39A0" w:rsidRPr="000B39A0">
          <w:rPr>
            <w:rFonts w:asciiTheme="majorHAnsi" w:eastAsiaTheme="majorEastAsia" w:hAnsiTheme="majorHAnsi" w:cstheme="majorBidi"/>
            <w:noProof/>
            <w:color w:val="5B9BD5" w:themeColor="accent1"/>
            <w:sz w:val="40"/>
            <w:szCs w:val="40"/>
          </w:rPr>
          <w:t>12</w:t>
        </w:r>
        <w:r>
          <w:rPr>
            <w:rFonts w:asciiTheme="majorHAnsi" w:eastAsiaTheme="majorEastAsia" w:hAnsiTheme="majorHAnsi" w:cstheme="majorBidi"/>
            <w:noProof/>
            <w:color w:val="5B9BD5" w:themeColor="accent1"/>
            <w:sz w:val="40"/>
            <w:szCs w:val="40"/>
          </w:rPr>
          <w:fldChar w:fldCharType="end"/>
        </w:r>
      </w:p>
    </w:sdtContent>
  </w:sdt>
  <w:p w14:paraId="32A4BAED" w14:textId="77777777" w:rsidR="003210B6" w:rsidRPr="003210B6" w:rsidRDefault="003210B6" w:rsidP="003210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C610CE" w14:textId="77777777" w:rsidR="000F13C6" w:rsidRDefault="000F13C6" w:rsidP="003210B6">
      <w:pPr>
        <w:spacing w:after="0" w:line="240" w:lineRule="auto"/>
      </w:pPr>
      <w:r>
        <w:separator/>
      </w:r>
    </w:p>
  </w:footnote>
  <w:footnote w:type="continuationSeparator" w:id="0">
    <w:p w14:paraId="7B35A2D7" w14:textId="77777777" w:rsidR="000F13C6" w:rsidRDefault="000F13C6" w:rsidP="00321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Cs/>
        <w:color w:val="44546A" w:themeColor="text2"/>
        <w:sz w:val="28"/>
        <w:szCs w:val="28"/>
      </w:rPr>
      <w:alias w:val="Title"/>
      <w:id w:val="-265164920"/>
      <w:dataBinding w:prefixMappings="xmlns:ns0='http://schemas.openxmlformats.org/package/2006/metadata/core-properties' xmlns:ns1='http://purl.org/dc/elements/1.1/'" w:xpath="/ns0:coreProperties[1]/ns1:title[1]" w:storeItemID="{6C3C8BC8-F283-45AE-878A-BAB7291924A1}"/>
      <w:text/>
    </w:sdtPr>
    <w:sdtContent>
      <w:p w14:paraId="5C16534E" w14:textId="74DF65A2" w:rsidR="003210B6" w:rsidRPr="003E4669" w:rsidRDefault="00A93119" w:rsidP="003210B6">
        <w:pPr>
          <w:pStyle w:val="Header"/>
          <w:tabs>
            <w:tab w:val="left" w:pos="2580"/>
            <w:tab w:val="left" w:pos="2985"/>
          </w:tabs>
          <w:spacing w:line="276" w:lineRule="auto"/>
          <w:jc w:val="right"/>
          <w:rPr>
            <w:bCs/>
            <w:color w:val="44546A" w:themeColor="text2"/>
            <w:sz w:val="28"/>
            <w:szCs w:val="28"/>
          </w:rPr>
        </w:pPr>
        <w:r>
          <w:rPr>
            <w:bCs/>
            <w:color w:val="44546A" w:themeColor="text2"/>
            <w:sz w:val="28"/>
            <w:szCs w:val="28"/>
          </w:rPr>
          <w:t>ECEN 250 – Lab 7</w:t>
        </w:r>
      </w:p>
    </w:sdtContent>
  </w:sdt>
  <w:p w14:paraId="5F86C0E9" w14:textId="5C98F275" w:rsidR="003210B6" w:rsidRDefault="003210B6" w:rsidP="003210B6">
    <w:pPr>
      <w:pStyle w:val="Header"/>
      <w:jc w:val="right"/>
    </w:pPr>
    <w:r>
      <w:rPr>
        <w:color w:val="5B9BD5" w:themeColor="accent1"/>
      </w:rPr>
      <w:tab/>
    </w:r>
    <w:sdt>
      <w:sdtPr>
        <w:rPr>
          <w:color w:val="5B9BD5" w:themeColor="accent1"/>
        </w:rPr>
        <w:alias w:val="Subtitle"/>
        <w:id w:val="-1002809323"/>
        <w:dataBinding w:prefixMappings="xmlns:ns0='http://schemas.openxmlformats.org/package/2006/metadata/core-properties' xmlns:ns1='http://purl.org/dc/elements/1.1/'" w:xpath="/ns0:coreProperties[1]/ns1:subject[1]" w:storeItemID="{6C3C8BC8-F283-45AE-878A-BAB7291924A1}"/>
        <w:text/>
      </w:sdtPr>
      <w:sdtContent>
        <w:r w:rsidR="00A93119">
          <w:rPr>
            <w:color w:val="5B9BD5" w:themeColor="accent1"/>
          </w:rPr>
          <w:t>Buffer – Assemble, Troubleshoot, Evaluate Performance, and Lab Equipment.docx</w:t>
        </w:r>
      </w:sdtContent>
    </w:sdt>
  </w:p>
  <w:p w14:paraId="4FA381DC" w14:textId="77777777" w:rsidR="003210B6" w:rsidRDefault="003210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7565B"/>
    <w:multiLevelType w:val="hybridMultilevel"/>
    <w:tmpl w:val="387E9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EC1B90"/>
    <w:multiLevelType w:val="hybridMultilevel"/>
    <w:tmpl w:val="3216F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A31E9"/>
    <w:multiLevelType w:val="hybridMultilevel"/>
    <w:tmpl w:val="D17E7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2405878"/>
    <w:multiLevelType w:val="hybridMultilevel"/>
    <w:tmpl w:val="BD2E3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8A0CD7"/>
    <w:multiLevelType w:val="hybridMultilevel"/>
    <w:tmpl w:val="67104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3976F3"/>
    <w:multiLevelType w:val="hybridMultilevel"/>
    <w:tmpl w:val="EEE8C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379958">
    <w:abstractNumId w:val="1"/>
  </w:num>
  <w:num w:numId="2" w16cid:durableId="1881896670">
    <w:abstractNumId w:val="0"/>
  </w:num>
  <w:num w:numId="3" w16cid:durableId="962803949">
    <w:abstractNumId w:val="2"/>
  </w:num>
  <w:num w:numId="4" w16cid:durableId="685406183">
    <w:abstractNumId w:val="3"/>
  </w:num>
  <w:num w:numId="5" w16cid:durableId="333337993">
    <w:abstractNumId w:val="5"/>
  </w:num>
  <w:num w:numId="6" w16cid:durableId="101072049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zra Senanu">
    <w15:presenceInfo w15:providerId="Windows Live" w15:userId="5e569f72e263ea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CB8"/>
    <w:rsid w:val="000271E8"/>
    <w:rsid w:val="00040E7A"/>
    <w:rsid w:val="00062A66"/>
    <w:rsid w:val="00084BC7"/>
    <w:rsid w:val="00093D0D"/>
    <w:rsid w:val="00094CB8"/>
    <w:rsid w:val="000B39A0"/>
    <w:rsid w:val="000B58AB"/>
    <w:rsid w:val="000D7136"/>
    <w:rsid w:val="000F13C6"/>
    <w:rsid w:val="00105674"/>
    <w:rsid w:val="00121927"/>
    <w:rsid w:val="001330D0"/>
    <w:rsid w:val="0014293F"/>
    <w:rsid w:val="00146285"/>
    <w:rsid w:val="00160364"/>
    <w:rsid w:val="001940B4"/>
    <w:rsid w:val="001B2DFD"/>
    <w:rsid w:val="001D25C5"/>
    <w:rsid w:val="001D2B62"/>
    <w:rsid w:val="002037F2"/>
    <w:rsid w:val="0023FAD8"/>
    <w:rsid w:val="00254B7A"/>
    <w:rsid w:val="0025663D"/>
    <w:rsid w:val="00274C1C"/>
    <w:rsid w:val="00274FE7"/>
    <w:rsid w:val="002853CA"/>
    <w:rsid w:val="002923DF"/>
    <w:rsid w:val="002940F8"/>
    <w:rsid w:val="002A2133"/>
    <w:rsid w:val="002A3550"/>
    <w:rsid w:val="002A3D76"/>
    <w:rsid w:val="002B77C2"/>
    <w:rsid w:val="002F72B7"/>
    <w:rsid w:val="00303D8E"/>
    <w:rsid w:val="00305B6E"/>
    <w:rsid w:val="00306B8C"/>
    <w:rsid w:val="003071AA"/>
    <w:rsid w:val="003210B6"/>
    <w:rsid w:val="00337A56"/>
    <w:rsid w:val="003525D7"/>
    <w:rsid w:val="0036229F"/>
    <w:rsid w:val="003949FA"/>
    <w:rsid w:val="003B0408"/>
    <w:rsid w:val="003B37ED"/>
    <w:rsid w:val="003B7FD3"/>
    <w:rsid w:val="00404027"/>
    <w:rsid w:val="00434111"/>
    <w:rsid w:val="0044588E"/>
    <w:rsid w:val="004517FA"/>
    <w:rsid w:val="00462D3D"/>
    <w:rsid w:val="004806F6"/>
    <w:rsid w:val="0049608D"/>
    <w:rsid w:val="004C5FDC"/>
    <w:rsid w:val="004D51F3"/>
    <w:rsid w:val="004E1CE2"/>
    <w:rsid w:val="004E3C71"/>
    <w:rsid w:val="004E7C75"/>
    <w:rsid w:val="004F0927"/>
    <w:rsid w:val="00501141"/>
    <w:rsid w:val="00502C7D"/>
    <w:rsid w:val="00503861"/>
    <w:rsid w:val="005157F6"/>
    <w:rsid w:val="00522387"/>
    <w:rsid w:val="005259C7"/>
    <w:rsid w:val="005422AA"/>
    <w:rsid w:val="005567B0"/>
    <w:rsid w:val="005656A8"/>
    <w:rsid w:val="005940DD"/>
    <w:rsid w:val="005943C8"/>
    <w:rsid w:val="005B0E63"/>
    <w:rsid w:val="005B5739"/>
    <w:rsid w:val="005B6AD9"/>
    <w:rsid w:val="005B72CD"/>
    <w:rsid w:val="00614EDB"/>
    <w:rsid w:val="00664FFA"/>
    <w:rsid w:val="006B3913"/>
    <w:rsid w:val="006C22AF"/>
    <w:rsid w:val="006D1FE6"/>
    <w:rsid w:val="006D71C7"/>
    <w:rsid w:val="006F2E10"/>
    <w:rsid w:val="00702832"/>
    <w:rsid w:val="007042D4"/>
    <w:rsid w:val="00705D70"/>
    <w:rsid w:val="00715900"/>
    <w:rsid w:val="00732E19"/>
    <w:rsid w:val="00734BFF"/>
    <w:rsid w:val="007438A5"/>
    <w:rsid w:val="00756C01"/>
    <w:rsid w:val="00766E35"/>
    <w:rsid w:val="00793103"/>
    <w:rsid w:val="007946E0"/>
    <w:rsid w:val="00795BEA"/>
    <w:rsid w:val="007A503E"/>
    <w:rsid w:val="007C0323"/>
    <w:rsid w:val="007C7345"/>
    <w:rsid w:val="007D03EA"/>
    <w:rsid w:val="007E4314"/>
    <w:rsid w:val="00810596"/>
    <w:rsid w:val="00812061"/>
    <w:rsid w:val="00817D3D"/>
    <w:rsid w:val="00832216"/>
    <w:rsid w:val="00850DF5"/>
    <w:rsid w:val="00860A40"/>
    <w:rsid w:val="00864FE3"/>
    <w:rsid w:val="00871807"/>
    <w:rsid w:val="00873C4C"/>
    <w:rsid w:val="0089532C"/>
    <w:rsid w:val="008A06CA"/>
    <w:rsid w:val="008A54A3"/>
    <w:rsid w:val="008C5A6C"/>
    <w:rsid w:val="008C7393"/>
    <w:rsid w:val="008E2603"/>
    <w:rsid w:val="00911EB0"/>
    <w:rsid w:val="0093047D"/>
    <w:rsid w:val="00960917"/>
    <w:rsid w:val="00965171"/>
    <w:rsid w:val="00981731"/>
    <w:rsid w:val="00982533"/>
    <w:rsid w:val="009A72B0"/>
    <w:rsid w:val="009B320F"/>
    <w:rsid w:val="009B7338"/>
    <w:rsid w:val="009B7569"/>
    <w:rsid w:val="009C0D8E"/>
    <w:rsid w:val="009C72AE"/>
    <w:rsid w:val="009E0301"/>
    <w:rsid w:val="009E1C0A"/>
    <w:rsid w:val="009E6361"/>
    <w:rsid w:val="00A02D53"/>
    <w:rsid w:val="00A04434"/>
    <w:rsid w:val="00A271DB"/>
    <w:rsid w:val="00A32CA6"/>
    <w:rsid w:val="00A81042"/>
    <w:rsid w:val="00A93119"/>
    <w:rsid w:val="00AB150B"/>
    <w:rsid w:val="00AE565D"/>
    <w:rsid w:val="00B01626"/>
    <w:rsid w:val="00B02682"/>
    <w:rsid w:val="00B21EF0"/>
    <w:rsid w:val="00B65940"/>
    <w:rsid w:val="00B806E7"/>
    <w:rsid w:val="00B8764D"/>
    <w:rsid w:val="00B92099"/>
    <w:rsid w:val="00B9592E"/>
    <w:rsid w:val="00BA2E38"/>
    <w:rsid w:val="00BF7AD3"/>
    <w:rsid w:val="00C02F24"/>
    <w:rsid w:val="00C31F88"/>
    <w:rsid w:val="00C3244C"/>
    <w:rsid w:val="00C37F16"/>
    <w:rsid w:val="00C45E79"/>
    <w:rsid w:val="00C53A9F"/>
    <w:rsid w:val="00C6156C"/>
    <w:rsid w:val="00C61A3A"/>
    <w:rsid w:val="00C629F8"/>
    <w:rsid w:val="00C90621"/>
    <w:rsid w:val="00C935B1"/>
    <w:rsid w:val="00CB7B48"/>
    <w:rsid w:val="00CE7640"/>
    <w:rsid w:val="00CF1F7D"/>
    <w:rsid w:val="00CF387F"/>
    <w:rsid w:val="00CF435C"/>
    <w:rsid w:val="00CF7CAD"/>
    <w:rsid w:val="00D14421"/>
    <w:rsid w:val="00D33855"/>
    <w:rsid w:val="00D63FCB"/>
    <w:rsid w:val="00D91C5C"/>
    <w:rsid w:val="00E16536"/>
    <w:rsid w:val="00E222DD"/>
    <w:rsid w:val="00E86CBE"/>
    <w:rsid w:val="00E93DD2"/>
    <w:rsid w:val="00EC2E20"/>
    <w:rsid w:val="00EE0473"/>
    <w:rsid w:val="00F26852"/>
    <w:rsid w:val="00F64C2C"/>
    <w:rsid w:val="00F659DD"/>
    <w:rsid w:val="00F72D4B"/>
    <w:rsid w:val="00F83C55"/>
    <w:rsid w:val="00F91786"/>
    <w:rsid w:val="00F95F3C"/>
    <w:rsid w:val="00F97D0C"/>
    <w:rsid w:val="00FA531F"/>
    <w:rsid w:val="00FC0FCC"/>
    <w:rsid w:val="00FC3998"/>
    <w:rsid w:val="00FE1B39"/>
    <w:rsid w:val="00FF3DE0"/>
    <w:rsid w:val="01019A3A"/>
    <w:rsid w:val="011B5078"/>
    <w:rsid w:val="0139F4C2"/>
    <w:rsid w:val="0153676E"/>
    <w:rsid w:val="016123EE"/>
    <w:rsid w:val="0194C633"/>
    <w:rsid w:val="01D6FD1B"/>
    <w:rsid w:val="020437CB"/>
    <w:rsid w:val="0240C1C8"/>
    <w:rsid w:val="026018A9"/>
    <w:rsid w:val="026B3E70"/>
    <w:rsid w:val="02F6ABD5"/>
    <w:rsid w:val="0332E3C4"/>
    <w:rsid w:val="04605815"/>
    <w:rsid w:val="049A63AD"/>
    <w:rsid w:val="04BF13C9"/>
    <w:rsid w:val="050021A3"/>
    <w:rsid w:val="0514923E"/>
    <w:rsid w:val="0557A51E"/>
    <w:rsid w:val="05F5F432"/>
    <w:rsid w:val="05FBBA47"/>
    <w:rsid w:val="085A2287"/>
    <w:rsid w:val="08665074"/>
    <w:rsid w:val="08A4CD5D"/>
    <w:rsid w:val="0A530D07"/>
    <w:rsid w:val="0AAD1F9C"/>
    <w:rsid w:val="0B3B21E5"/>
    <w:rsid w:val="0C28F694"/>
    <w:rsid w:val="0D1B87CC"/>
    <w:rsid w:val="0D8F7478"/>
    <w:rsid w:val="0DD3EE76"/>
    <w:rsid w:val="0DD93C15"/>
    <w:rsid w:val="0DEA3794"/>
    <w:rsid w:val="0E225EEE"/>
    <w:rsid w:val="0E353EFC"/>
    <w:rsid w:val="0E6AB07F"/>
    <w:rsid w:val="0E727BC9"/>
    <w:rsid w:val="0EA73EAB"/>
    <w:rsid w:val="0EB103CA"/>
    <w:rsid w:val="0EDDD3B6"/>
    <w:rsid w:val="0F6D3669"/>
    <w:rsid w:val="0FFA057F"/>
    <w:rsid w:val="105E998A"/>
    <w:rsid w:val="10848A5E"/>
    <w:rsid w:val="109CF0DA"/>
    <w:rsid w:val="10B2A887"/>
    <w:rsid w:val="10E55D30"/>
    <w:rsid w:val="10F454CF"/>
    <w:rsid w:val="11826C71"/>
    <w:rsid w:val="124EB9FE"/>
    <w:rsid w:val="145D2DD6"/>
    <w:rsid w:val="14C74BA4"/>
    <w:rsid w:val="1501D425"/>
    <w:rsid w:val="167C0330"/>
    <w:rsid w:val="16A65BD7"/>
    <w:rsid w:val="16B4E025"/>
    <w:rsid w:val="1728C921"/>
    <w:rsid w:val="17F70C2E"/>
    <w:rsid w:val="18A5AEC7"/>
    <w:rsid w:val="19AFFD36"/>
    <w:rsid w:val="1A45ED21"/>
    <w:rsid w:val="1A8176FB"/>
    <w:rsid w:val="1AEA44FE"/>
    <w:rsid w:val="1AEB9CD3"/>
    <w:rsid w:val="1B0BCF5A"/>
    <w:rsid w:val="1B8B3DA6"/>
    <w:rsid w:val="1C0310C3"/>
    <w:rsid w:val="1C235138"/>
    <w:rsid w:val="1C5FE83B"/>
    <w:rsid w:val="1CE99D6C"/>
    <w:rsid w:val="1CFFDB43"/>
    <w:rsid w:val="1D524BA4"/>
    <w:rsid w:val="1D65995E"/>
    <w:rsid w:val="1E00746D"/>
    <w:rsid w:val="1E05A958"/>
    <w:rsid w:val="1E15CADA"/>
    <w:rsid w:val="1E1B394E"/>
    <w:rsid w:val="208979E9"/>
    <w:rsid w:val="20CEF934"/>
    <w:rsid w:val="212F9113"/>
    <w:rsid w:val="21ACA2B7"/>
    <w:rsid w:val="21D51655"/>
    <w:rsid w:val="223C1C49"/>
    <w:rsid w:val="2272DE70"/>
    <w:rsid w:val="22D24879"/>
    <w:rsid w:val="22DBE7F4"/>
    <w:rsid w:val="23C2ECB2"/>
    <w:rsid w:val="2410C3B5"/>
    <w:rsid w:val="247633F7"/>
    <w:rsid w:val="24A75642"/>
    <w:rsid w:val="24F4C587"/>
    <w:rsid w:val="250BBC47"/>
    <w:rsid w:val="252C47A9"/>
    <w:rsid w:val="25D9172E"/>
    <w:rsid w:val="26659176"/>
    <w:rsid w:val="267218D2"/>
    <w:rsid w:val="271D93C3"/>
    <w:rsid w:val="272CF427"/>
    <w:rsid w:val="27A0532D"/>
    <w:rsid w:val="27A43B6F"/>
    <w:rsid w:val="2927502E"/>
    <w:rsid w:val="294EFAEB"/>
    <w:rsid w:val="29551FF1"/>
    <w:rsid w:val="29683A5A"/>
    <w:rsid w:val="296FF617"/>
    <w:rsid w:val="2979B9DF"/>
    <w:rsid w:val="2979E82F"/>
    <w:rsid w:val="29A75E81"/>
    <w:rsid w:val="2A364758"/>
    <w:rsid w:val="2A4BB8C0"/>
    <w:rsid w:val="2AC52B28"/>
    <w:rsid w:val="2B57916D"/>
    <w:rsid w:val="2CD075C4"/>
    <w:rsid w:val="2E368C6D"/>
    <w:rsid w:val="2E66D289"/>
    <w:rsid w:val="2F1A4D4F"/>
    <w:rsid w:val="2F4A0E67"/>
    <w:rsid w:val="309D4C11"/>
    <w:rsid w:val="314854F6"/>
    <w:rsid w:val="315DC191"/>
    <w:rsid w:val="317362D0"/>
    <w:rsid w:val="317E58C0"/>
    <w:rsid w:val="3191CF74"/>
    <w:rsid w:val="31F114DC"/>
    <w:rsid w:val="31FB2A85"/>
    <w:rsid w:val="32561B9F"/>
    <w:rsid w:val="32719B89"/>
    <w:rsid w:val="32933138"/>
    <w:rsid w:val="32C8C80B"/>
    <w:rsid w:val="335E15D9"/>
    <w:rsid w:val="3389D8C4"/>
    <w:rsid w:val="33A32998"/>
    <w:rsid w:val="345D995C"/>
    <w:rsid w:val="34A86944"/>
    <w:rsid w:val="34D05429"/>
    <w:rsid w:val="3533B1E7"/>
    <w:rsid w:val="354F0698"/>
    <w:rsid w:val="3552E850"/>
    <w:rsid w:val="3574A318"/>
    <w:rsid w:val="3588A330"/>
    <w:rsid w:val="358C4693"/>
    <w:rsid w:val="35E081F3"/>
    <w:rsid w:val="35E1D1D0"/>
    <w:rsid w:val="3608D367"/>
    <w:rsid w:val="362548F2"/>
    <w:rsid w:val="36D337DE"/>
    <w:rsid w:val="372BB84A"/>
    <w:rsid w:val="379A9A60"/>
    <w:rsid w:val="37C37290"/>
    <w:rsid w:val="38276BDC"/>
    <w:rsid w:val="3849A62B"/>
    <w:rsid w:val="3877A379"/>
    <w:rsid w:val="38963623"/>
    <w:rsid w:val="38FBDFF3"/>
    <w:rsid w:val="391CB94A"/>
    <w:rsid w:val="39A9CB2F"/>
    <w:rsid w:val="39D19E51"/>
    <w:rsid w:val="39F53897"/>
    <w:rsid w:val="3A3975FC"/>
    <w:rsid w:val="3A50D848"/>
    <w:rsid w:val="3A7C557A"/>
    <w:rsid w:val="3AC6754D"/>
    <w:rsid w:val="3AE0DD27"/>
    <w:rsid w:val="3AFED69E"/>
    <w:rsid w:val="3B37E6B2"/>
    <w:rsid w:val="3B535A3A"/>
    <w:rsid w:val="3C076F56"/>
    <w:rsid w:val="3C881D1A"/>
    <w:rsid w:val="3C93E409"/>
    <w:rsid w:val="3C97DFBC"/>
    <w:rsid w:val="3D2D12CB"/>
    <w:rsid w:val="3DF80CDC"/>
    <w:rsid w:val="3ECC3BD8"/>
    <w:rsid w:val="3F4F6D00"/>
    <w:rsid w:val="3F68902B"/>
    <w:rsid w:val="3F937A01"/>
    <w:rsid w:val="40D47320"/>
    <w:rsid w:val="41848593"/>
    <w:rsid w:val="419D7C44"/>
    <w:rsid w:val="42FAB49F"/>
    <w:rsid w:val="45327F53"/>
    <w:rsid w:val="465921F6"/>
    <w:rsid w:val="4679269F"/>
    <w:rsid w:val="46DE69CF"/>
    <w:rsid w:val="46F79706"/>
    <w:rsid w:val="46FB8D27"/>
    <w:rsid w:val="4768EEB8"/>
    <w:rsid w:val="48E9CF34"/>
    <w:rsid w:val="4964FCE6"/>
    <w:rsid w:val="4A7F071E"/>
    <w:rsid w:val="4B1FE0CD"/>
    <w:rsid w:val="4B2E809E"/>
    <w:rsid w:val="4B5CB541"/>
    <w:rsid w:val="4B7FDA51"/>
    <w:rsid w:val="4BC6086A"/>
    <w:rsid w:val="4BF2BC8D"/>
    <w:rsid w:val="4C27B1CC"/>
    <w:rsid w:val="4CEE6DC5"/>
    <w:rsid w:val="4CF63273"/>
    <w:rsid w:val="4D12BAEE"/>
    <w:rsid w:val="4D49D8CF"/>
    <w:rsid w:val="4D57DF26"/>
    <w:rsid w:val="4D5C1FB8"/>
    <w:rsid w:val="4DBBF9A6"/>
    <w:rsid w:val="4E04B27A"/>
    <w:rsid w:val="4F063FDC"/>
    <w:rsid w:val="4FD8D0FE"/>
    <w:rsid w:val="5021E6E5"/>
    <w:rsid w:val="50808CD0"/>
    <w:rsid w:val="50913CBC"/>
    <w:rsid w:val="50D6E56E"/>
    <w:rsid w:val="50F6DCEE"/>
    <w:rsid w:val="52398893"/>
    <w:rsid w:val="525D5768"/>
    <w:rsid w:val="52690326"/>
    <w:rsid w:val="527FFF54"/>
    <w:rsid w:val="52AF54E2"/>
    <w:rsid w:val="53217252"/>
    <w:rsid w:val="534529DE"/>
    <w:rsid w:val="53489F31"/>
    <w:rsid w:val="537ADB88"/>
    <w:rsid w:val="53F0C396"/>
    <w:rsid w:val="541A52ED"/>
    <w:rsid w:val="546EE766"/>
    <w:rsid w:val="5471ED32"/>
    <w:rsid w:val="5478190F"/>
    <w:rsid w:val="54A563F8"/>
    <w:rsid w:val="54CDA8F8"/>
    <w:rsid w:val="54D43306"/>
    <w:rsid w:val="5549660E"/>
    <w:rsid w:val="55A22EFB"/>
    <w:rsid w:val="55A67B77"/>
    <w:rsid w:val="56A58AA2"/>
    <w:rsid w:val="56DEFC93"/>
    <w:rsid w:val="57198E75"/>
    <w:rsid w:val="574EB913"/>
    <w:rsid w:val="57A74CBF"/>
    <w:rsid w:val="5811AD70"/>
    <w:rsid w:val="58666A37"/>
    <w:rsid w:val="5876C8BF"/>
    <w:rsid w:val="5885676D"/>
    <w:rsid w:val="589CAF6A"/>
    <w:rsid w:val="59055935"/>
    <w:rsid w:val="592812C7"/>
    <w:rsid w:val="59A82ED1"/>
    <w:rsid w:val="59D019FD"/>
    <w:rsid w:val="59D758D1"/>
    <w:rsid w:val="5A40E655"/>
    <w:rsid w:val="5A49E473"/>
    <w:rsid w:val="5A9F583A"/>
    <w:rsid w:val="5AD95D21"/>
    <w:rsid w:val="5AF2DBA2"/>
    <w:rsid w:val="5B1E8B73"/>
    <w:rsid w:val="5BEBB72A"/>
    <w:rsid w:val="5C2EA684"/>
    <w:rsid w:val="5C3238C0"/>
    <w:rsid w:val="5C963579"/>
    <w:rsid w:val="5CF25C6E"/>
    <w:rsid w:val="5DD26BB6"/>
    <w:rsid w:val="5E2FDACB"/>
    <w:rsid w:val="5F0F6B8D"/>
    <w:rsid w:val="5F161569"/>
    <w:rsid w:val="5FD8BD76"/>
    <w:rsid w:val="60293CF1"/>
    <w:rsid w:val="602AC304"/>
    <w:rsid w:val="604B8504"/>
    <w:rsid w:val="612AD6CB"/>
    <w:rsid w:val="61F79B4D"/>
    <w:rsid w:val="63224C7B"/>
    <w:rsid w:val="634CC780"/>
    <w:rsid w:val="636B06B3"/>
    <w:rsid w:val="63B7A42A"/>
    <w:rsid w:val="63D80BB6"/>
    <w:rsid w:val="6451F763"/>
    <w:rsid w:val="6456C0E2"/>
    <w:rsid w:val="647C188B"/>
    <w:rsid w:val="64D7A7C5"/>
    <w:rsid w:val="65B2EED6"/>
    <w:rsid w:val="65B51DEB"/>
    <w:rsid w:val="65D8A6CC"/>
    <w:rsid w:val="661B7504"/>
    <w:rsid w:val="66836EF0"/>
    <w:rsid w:val="66F71A9D"/>
    <w:rsid w:val="67B78655"/>
    <w:rsid w:val="67CFAB43"/>
    <w:rsid w:val="68BD0443"/>
    <w:rsid w:val="6928A089"/>
    <w:rsid w:val="694970C8"/>
    <w:rsid w:val="6A8E6A95"/>
    <w:rsid w:val="6B02EEBC"/>
    <w:rsid w:val="6B1A55C1"/>
    <w:rsid w:val="6B2312AA"/>
    <w:rsid w:val="6B34E6CA"/>
    <w:rsid w:val="6B5CEC1E"/>
    <w:rsid w:val="6BAE72FA"/>
    <w:rsid w:val="6BD47F07"/>
    <w:rsid w:val="6BECCB4C"/>
    <w:rsid w:val="6C01209E"/>
    <w:rsid w:val="6C03AA35"/>
    <w:rsid w:val="6CF63F0D"/>
    <w:rsid w:val="6DC51A80"/>
    <w:rsid w:val="6E3650AD"/>
    <w:rsid w:val="6E4E2E54"/>
    <w:rsid w:val="6E4F19E6"/>
    <w:rsid w:val="6E51A9C6"/>
    <w:rsid w:val="6EAF1A20"/>
    <w:rsid w:val="6F22D91F"/>
    <w:rsid w:val="6F574F28"/>
    <w:rsid w:val="6F8B79EA"/>
    <w:rsid w:val="6F933577"/>
    <w:rsid w:val="6FCF0BF0"/>
    <w:rsid w:val="6FE68F43"/>
    <w:rsid w:val="6FF3F9A9"/>
    <w:rsid w:val="707CAD4C"/>
    <w:rsid w:val="708DF387"/>
    <w:rsid w:val="70B80A41"/>
    <w:rsid w:val="70EF3E48"/>
    <w:rsid w:val="70F96E80"/>
    <w:rsid w:val="712DA67D"/>
    <w:rsid w:val="71A3F57D"/>
    <w:rsid w:val="71A996D5"/>
    <w:rsid w:val="71CC2F61"/>
    <w:rsid w:val="720E7379"/>
    <w:rsid w:val="72266033"/>
    <w:rsid w:val="72A100F1"/>
    <w:rsid w:val="72B75558"/>
    <w:rsid w:val="73113F5E"/>
    <w:rsid w:val="7330653C"/>
    <w:rsid w:val="73609484"/>
    <w:rsid w:val="7362C433"/>
    <w:rsid w:val="73C6F80C"/>
    <w:rsid w:val="73D7339A"/>
    <w:rsid w:val="73DBD550"/>
    <w:rsid w:val="74864F4A"/>
    <w:rsid w:val="7489EDF6"/>
    <w:rsid w:val="7496D4C5"/>
    <w:rsid w:val="74AC377D"/>
    <w:rsid w:val="74DC7C8F"/>
    <w:rsid w:val="74E142C4"/>
    <w:rsid w:val="751ADB30"/>
    <w:rsid w:val="757FCA8A"/>
    <w:rsid w:val="7585EB7B"/>
    <w:rsid w:val="75B88B85"/>
    <w:rsid w:val="75D35482"/>
    <w:rsid w:val="75FE298C"/>
    <w:rsid w:val="76845067"/>
    <w:rsid w:val="775F6A08"/>
    <w:rsid w:val="77603F31"/>
    <w:rsid w:val="779EBB43"/>
    <w:rsid w:val="77BF54E7"/>
    <w:rsid w:val="77D72958"/>
    <w:rsid w:val="784262F8"/>
    <w:rsid w:val="79A545CD"/>
    <w:rsid w:val="79B6B5A7"/>
    <w:rsid w:val="79BB032C"/>
    <w:rsid w:val="7A5B0C7F"/>
    <w:rsid w:val="7AAD1D56"/>
    <w:rsid w:val="7AC4E506"/>
    <w:rsid w:val="7AD1E134"/>
    <w:rsid w:val="7AE3E8C1"/>
    <w:rsid w:val="7AF82FD0"/>
    <w:rsid w:val="7C470A73"/>
    <w:rsid w:val="7C77C241"/>
    <w:rsid w:val="7D0ED57B"/>
    <w:rsid w:val="7E2C26EF"/>
    <w:rsid w:val="7E5515FD"/>
    <w:rsid w:val="7E99B471"/>
    <w:rsid w:val="7EA4407C"/>
    <w:rsid w:val="7FC463CA"/>
    <w:rsid w:val="7FC85783"/>
    <w:rsid w:val="7FFF7A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4EA7C"/>
  <w15:chartTrackingRefBased/>
  <w15:docId w15:val="{920EB3C5-951C-4527-BBA8-48DB00176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CB8"/>
  </w:style>
  <w:style w:type="paragraph" w:styleId="Heading1">
    <w:name w:val="heading 1"/>
    <w:basedOn w:val="Normal"/>
    <w:next w:val="Normal"/>
    <w:link w:val="Heading1Char"/>
    <w:autoRedefine/>
    <w:uiPriority w:val="9"/>
    <w:qFormat/>
    <w:rsid w:val="00094CB8"/>
    <w:pPr>
      <w:keepNext/>
      <w:keepLines/>
      <w:spacing w:after="0" w:line="36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636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CB8"/>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94CB8"/>
    <w:rPr>
      <w:color w:val="0563C1" w:themeColor="hyperlink"/>
      <w:u w:val="single"/>
    </w:rPr>
  </w:style>
  <w:style w:type="paragraph" w:styleId="NoSpacing">
    <w:name w:val="No Spacing"/>
    <w:link w:val="NoSpacingChar"/>
    <w:uiPriority w:val="1"/>
    <w:qFormat/>
    <w:rsid w:val="00094CB8"/>
    <w:pPr>
      <w:spacing w:after="0" w:line="240" w:lineRule="auto"/>
    </w:pPr>
  </w:style>
  <w:style w:type="character" w:customStyle="1" w:styleId="NoSpacingChar">
    <w:name w:val="No Spacing Char"/>
    <w:basedOn w:val="DefaultParagraphFont"/>
    <w:link w:val="NoSpacing"/>
    <w:uiPriority w:val="1"/>
    <w:rsid w:val="00094CB8"/>
  </w:style>
  <w:style w:type="paragraph" w:styleId="TOCHeading">
    <w:name w:val="TOC Heading"/>
    <w:basedOn w:val="Heading1"/>
    <w:next w:val="Normal"/>
    <w:uiPriority w:val="39"/>
    <w:unhideWhenUsed/>
    <w:qFormat/>
    <w:rsid w:val="00094CB8"/>
    <w:pPr>
      <w:outlineLvl w:val="9"/>
    </w:pPr>
  </w:style>
  <w:style w:type="paragraph" w:styleId="TOC1">
    <w:name w:val="toc 1"/>
    <w:basedOn w:val="Normal"/>
    <w:next w:val="Normal"/>
    <w:autoRedefine/>
    <w:uiPriority w:val="39"/>
    <w:unhideWhenUsed/>
    <w:rsid w:val="00094CB8"/>
    <w:pPr>
      <w:spacing w:after="100"/>
    </w:pPr>
  </w:style>
  <w:style w:type="character" w:styleId="Strong">
    <w:name w:val="Strong"/>
    <w:basedOn w:val="DefaultParagraphFont"/>
    <w:uiPriority w:val="22"/>
    <w:qFormat/>
    <w:rsid w:val="00094CB8"/>
    <w:rPr>
      <w:b/>
      <w:bCs/>
    </w:rPr>
  </w:style>
  <w:style w:type="paragraph" w:styleId="TOC2">
    <w:name w:val="toc 2"/>
    <w:basedOn w:val="Normal"/>
    <w:next w:val="Normal"/>
    <w:autoRedefine/>
    <w:uiPriority w:val="39"/>
    <w:unhideWhenUsed/>
    <w:rsid w:val="00094CB8"/>
    <w:pPr>
      <w:spacing w:after="100"/>
      <w:ind w:left="220"/>
    </w:pPr>
  </w:style>
  <w:style w:type="paragraph" w:styleId="ListParagraph">
    <w:name w:val="List Paragraph"/>
    <w:basedOn w:val="Normal"/>
    <w:uiPriority w:val="34"/>
    <w:qFormat/>
    <w:rsid w:val="00094CB8"/>
    <w:pPr>
      <w:spacing w:after="200" w:line="276" w:lineRule="auto"/>
      <w:ind w:left="720"/>
      <w:contextualSpacing/>
    </w:pPr>
  </w:style>
  <w:style w:type="table" w:styleId="TableGrid">
    <w:name w:val="Table Grid"/>
    <w:basedOn w:val="TableNormal"/>
    <w:uiPriority w:val="59"/>
    <w:rsid w:val="00094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094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4CB8"/>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02D53"/>
    <w:rPr>
      <w:color w:val="954F72" w:themeColor="followedHyperlink"/>
      <w:u w:val="single"/>
    </w:rPr>
  </w:style>
  <w:style w:type="paragraph" w:styleId="Header">
    <w:name w:val="header"/>
    <w:basedOn w:val="Normal"/>
    <w:link w:val="HeaderChar"/>
    <w:uiPriority w:val="99"/>
    <w:unhideWhenUsed/>
    <w:rsid w:val="00321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10B6"/>
  </w:style>
  <w:style w:type="paragraph" w:styleId="Footer">
    <w:name w:val="footer"/>
    <w:basedOn w:val="Normal"/>
    <w:link w:val="FooterChar"/>
    <w:uiPriority w:val="99"/>
    <w:unhideWhenUsed/>
    <w:rsid w:val="00321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10B6"/>
  </w:style>
  <w:style w:type="character" w:styleId="CommentReference">
    <w:name w:val="annotation reference"/>
    <w:basedOn w:val="DefaultParagraphFont"/>
    <w:uiPriority w:val="99"/>
    <w:semiHidden/>
    <w:unhideWhenUsed/>
    <w:rsid w:val="00FA531F"/>
    <w:rPr>
      <w:sz w:val="16"/>
      <w:szCs w:val="16"/>
    </w:rPr>
  </w:style>
  <w:style w:type="paragraph" w:styleId="CommentText">
    <w:name w:val="annotation text"/>
    <w:basedOn w:val="Normal"/>
    <w:link w:val="CommentTextChar"/>
    <w:uiPriority w:val="99"/>
    <w:unhideWhenUsed/>
    <w:rsid w:val="00FA531F"/>
    <w:pPr>
      <w:spacing w:line="240" w:lineRule="auto"/>
    </w:pPr>
    <w:rPr>
      <w:sz w:val="20"/>
      <w:szCs w:val="20"/>
    </w:rPr>
  </w:style>
  <w:style w:type="character" w:customStyle="1" w:styleId="CommentTextChar">
    <w:name w:val="Comment Text Char"/>
    <w:basedOn w:val="DefaultParagraphFont"/>
    <w:link w:val="CommentText"/>
    <w:uiPriority w:val="99"/>
    <w:rsid w:val="00FA531F"/>
    <w:rPr>
      <w:sz w:val="20"/>
      <w:szCs w:val="20"/>
    </w:rPr>
  </w:style>
  <w:style w:type="paragraph" w:styleId="CommentSubject">
    <w:name w:val="annotation subject"/>
    <w:basedOn w:val="CommentText"/>
    <w:next w:val="CommentText"/>
    <w:link w:val="CommentSubjectChar"/>
    <w:uiPriority w:val="99"/>
    <w:semiHidden/>
    <w:unhideWhenUsed/>
    <w:rsid w:val="00FA531F"/>
    <w:rPr>
      <w:b/>
      <w:bCs/>
    </w:rPr>
  </w:style>
  <w:style w:type="character" w:customStyle="1" w:styleId="CommentSubjectChar">
    <w:name w:val="Comment Subject Char"/>
    <w:basedOn w:val="CommentTextChar"/>
    <w:link w:val="CommentSubject"/>
    <w:uiPriority w:val="99"/>
    <w:semiHidden/>
    <w:rsid w:val="00FA531F"/>
    <w:rPr>
      <w:b/>
      <w:bCs/>
      <w:sz w:val="20"/>
      <w:szCs w:val="20"/>
    </w:rPr>
  </w:style>
  <w:style w:type="paragraph" w:styleId="BalloonText">
    <w:name w:val="Balloon Text"/>
    <w:basedOn w:val="Normal"/>
    <w:link w:val="BalloonTextChar"/>
    <w:uiPriority w:val="99"/>
    <w:semiHidden/>
    <w:unhideWhenUsed/>
    <w:rsid w:val="00FA53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531F"/>
    <w:rPr>
      <w:rFonts w:ascii="Segoe UI" w:hAnsi="Segoe UI" w:cs="Segoe UI"/>
      <w:sz w:val="18"/>
      <w:szCs w:val="18"/>
    </w:rPr>
  </w:style>
  <w:style w:type="character" w:styleId="PlaceholderText">
    <w:name w:val="Placeholder Text"/>
    <w:basedOn w:val="DefaultParagraphFont"/>
    <w:uiPriority w:val="99"/>
    <w:semiHidden/>
    <w:rsid w:val="00462D3D"/>
    <w:rPr>
      <w:color w:val="808080"/>
    </w:rPr>
  </w:style>
  <w:style w:type="paragraph" w:styleId="NormalWeb">
    <w:name w:val="Normal (Web)"/>
    <w:basedOn w:val="Normal"/>
    <w:uiPriority w:val="99"/>
    <w:semiHidden/>
    <w:unhideWhenUsed/>
    <w:rsid w:val="007A50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E6361"/>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254B7A"/>
    <w:rPr>
      <w:color w:val="605E5C"/>
      <w:shd w:val="clear" w:color="auto" w:fill="E1DFDD"/>
    </w:rPr>
  </w:style>
  <w:style w:type="paragraph" w:styleId="Revision">
    <w:name w:val="Revision"/>
    <w:hidden/>
    <w:uiPriority w:val="99"/>
    <w:semiHidden/>
    <w:rsid w:val="008E260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737368">
      <w:bodyDiv w:val="1"/>
      <w:marLeft w:val="0"/>
      <w:marRight w:val="0"/>
      <w:marTop w:val="0"/>
      <w:marBottom w:val="0"/>
      <w:divBdr>
        <w:top w:val="none" w:sz="0" w:space="0" w:color="auto"/>
        <w:left w:val="none" w:sz="0" w:space="0" w:color="auto"/>
        <w:bottom w:val="none" w:sz="0" w:space="0" w:color="auto"/>
        <w:right w:val="none" w:sz="0" w:space="0" w:color="auto"/>
      </w:divBdr>
    </w:div>
    <w:div w:id="1079256004">
      <w:bodyDiv w:val="1"/>
      <w:marLeft w:val="0"/>
      <w:marRight w:val="0"/>
      <w:marTop w:val="0"/>
      <w:marBottom w:val="0"/>
      <w:divBdr>
        <w:top w:val="none" w:sz="0" w:space="0" w:color="auto"/>
        <w:left w:val="none" w:sz="0" w:space="0" w:color="auto"/>
        <w:bottom w:val="none" w:sz="0" w:space="0" w:color="auto"/>
        <w:right w:val="none" w:sz="0" w:space="0" w:color="auto"/>
      </w:divBdr>
    </w:div>
    <w:div w:id="1556894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tent.byui.edu/items/17875615-8588-4207-bc8a-7fe25568cb64/1/Function%20Generator%20Intruduction%20-%20ECEN250.mp4" TargetMode="External"/><Relationship Id="rId18" Type="http://schemas.openxmlformats.org/officeDocument/2006/relationships/hyperlink" Target="https://www.youtube.com/watch?v=KI3w3D-GEjo" TargetMode="External"/><Relationship Id="rId26" Type="http://schemas.openxmlformats.org/officeDocument/2006/relationships/hyperlink" Target="https://content.byui.edu/items/c92c83b7-f452-45e8-88e8-af32c4c64984/1/Lab3_SetupToTestBufferLeftChannel.mp4" TargetMode="External"/><Relationship Id="rId21" Type="http://schemas.openxmlformats.org/officeDocument/2006/relationships/image" Target="media/image2.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ti.com/lit/ds/symlink/lf347-n.pdf?ts=1588261902101" TargetMode="External"/><Relationship Id="rId20"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2.png"/><Relationship Id="rId45" Type="http://schemas.openxmlformats.org/officeDocument/2006/relationships/image" Target="media/image15.jpeg"/><Relationship Id="rId5" Type="http://schemas.openxmlformats.org/officeDocument/2006/relationships/customXml" Target="../customXml/item5.xml"/><Relationship Id="rId15" Type="http://schemas.openxmlformats.org/officeDocument/2006/relationships/hyperlink" Target="https://content.byui.edu/items/1ac2bf8b-e2d0-497e-99e3-831063247a3f/1/Power%20Supply%20Intruduction%20-%20ECEN250.mp4" TargetMode="Externa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yperlink" Target="https://emp.byui.edu/smithk/labtutorials/IPC_Soldering_videos_tests_transcripts_reviews/" TargetMode="External"/><Relationship Id="rId31" Type="http://schemas.openxmlformats.org/officeDocument/2006/relationships/image" Target="media/image11.png"/><Relationship Id="rId44" Type="http://schemas.openxmlformats.org/officeDocument/2006/relationships/image" Target="media/image14.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content.byui.edu/items/ed057fa3-64bf-4837-8473-ae3e9e0daa45/1/Oscilloscope%20Intruduction%20-%20ECEN250.mp4"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43" Type="http://schemas.openxmlformats.org/officeDocument/2006/relationships/image" Target="media/image140.png"/><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yperlink" Target="https://content.byui.edu/items/c92c83b7-f452-45e8-88e8-af32c4c64984/1/Lab3_SetupToTestBufferLeftChannel.mp4" TargetMode="External"/><Relationship Id="rId17" Type="http://schemas.openxmlformats.org/officeDocument/2006/relationships/hyperlink" Target="https://byui.instructure.com/courses/182778/pages/byu-idaho-soldering-videos?module_item_id=25137604" TargetMode="External"/><Relationship Id="rId25" Type="http://schemas.openxmlformats.org/officeDocument/2006/relationships/image" Target="media/image6.png"/><Relationship Id="rId33" Type="http://schemas.openxmlformats.org/officeDocument/2006/relationships/image" Target="media/image13.png"/><Relationship Id="rId46"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F5B21A5E4DC472588FA61076EFED785"/>
        <w:category>
          <w:name w:val="General"/>
          <w:gallery w:val="placeholder"/>
        </w:category>
        <w:types>
          <w:type w:val="bbPlcHdr"/>
        </w:types>
        <w:behaviors>
          <w:behavior w:val="content"/>
        </w:behaviors>
        <w:guid w:val="{91E4DC0F-6A5A-478B-9C19-FAA618800CE9}"/>
      </w:docPartPr>
      <w:docPartBody>
        <w:p w:rsidR="005A4E70" w:rsidRDefault="00D91C5C" w:rsidP="00D91C5C">
          <w:pPr>
            <w:pStyle w:val="5F5B21A5E4DC472588FA61076EFED785"/>
          </w:pPr>
          <w:r>
            <w:rPr>
              <w:rFonts w:asciiTheme="majorHAnsi" w:eastAsiaTheme="majorEastAsia" w:hAnsiTheme="majorHAnsi" w:cstheme="majorBidi"/>
              <w:caps/>
            </w:rPr>
            <w:t>[Type the company name]</w:t>
          </w:r>
        </w:p>
      </w:docPartBody>
    </w:docPart>
    <w:docPart>
      <w:docPartPr>
        <w:name w:val="48AC7EBC37C64F738C1CAACA3D73A4EE"/>
        <w:category>
          <w:name w:val="General"/>
          <w:gallery w:val="placeholder"/>
        </w:category>
        <w:types>
          <w:type w:val="bbPlcHdr"/>
        </w:types>
        <w:behaviors>
          <w:behavior w:val="content"/>
        </w:behaviors>
        <w:guid w:val="{C45121C6-3F9C-4874-90EE-F9FB5DBA7C00}"/>
      </w:docPartPr>
      <w:docPartBody>
        <w:p w:rsidR="005A4E70" w:rsidRDefault="00D91C5C" w:rsidP="00D91C5C">
          <w:pPr>
            <w:pStyle w:val="48AC7EBC37C64F738C1CAACA3D73A4EE"/>
          </w:pPr>
          <w:r>
            <w:rPr>
              <w:rFonts w:asciiTheme="majorHAnsi" w:eastAsiaTheme="majorEastAsia" w:hAnsiTheme="majorHAnsi" w:cstheme="majorBidi"/>
              <w:sz w:val="80"/>
              <w:szCs w:val="80"/>
            </w:rPr>
            <w:t>[Type the document title]</w:t>
          </w:r>
        </w:p>
      </w:docPartBody>
    </w:docPart>
    <w:docPart>
      <w:docPartPr>
        <w:name w:val="70D489B7E27F476EA8084DB9AAF5AA35"/>
        <w:category>
          <w:name w:val="General"/>
          <w:gallery w:val="placeholder"/>
        </w:category>
        <w:types>
          <w:type w:val="bbPlcHdr"/>
        </w:types>
        <w:behaviors>
          <w:behavior w:val="content"/>
        </w:behaviors>
        <w:guid w:val="{9DCCDAB6-0A53-4FA5-86EB-BD87A81693F3}"/>
      </w:docPartPr>
      <w:docPartBody>
        <w:p w:rsidR="005A4E70" w:rsidRDefault="00D91C5C" w:rsidP="00D91C5C">
          <w:pPr>
            <w:pStyle w:val="70D489B7E27F476EA8084DB9AAF5AA35"/>
          </w:pPr>
          <w:r>
            <w:rPr>
              <w:rFonts w:asciiTheme="majorHAnsi" w:eastAsiaTheme="majorEastAsia" w:hAnsiTheme="majorHAnsi" w:cstheme="majorBidi"/>
              <w:sz w:val="44"/>
              <w:szCs w:val="44"/>
            </w:rPr>
            <w:t>[Type the document subtitle]</w:t>
          </w:r>
        </w:p>
      </w:docPartBody>
    </w:docPart>
    <w:docPart>
      <w:docPartPr>
        <w:name w:val="E0A89788CF3D4D87B3A3C7FCC54A727E"/>
        <w:category>
          <w:name w:val="General"/>
          <w:gallery w:val="placeholder"/>
        </w:category>
        <w:types>
          <w:type w:val="bbPlcHdr"/>
        </w:types>
        <w:behaviors>
          <w:behavior w:val="content"/>
        </w:behaviors>
        <w:guid w:val="{716DEF42-3F07-4D0A-9986-CC8BD956818A}"/>
      </w:docPartPr>
      <w:docPartBody>
        <w:p w:rsidR="005A4E70" w:rsidRDefault="00D91C5C" w:rsidP="00D91C5C">
          <w:pPr>
            <w:pStyle w:val="E0A89788CF3D4D87B3A3C7FCC54A727E"/>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C5C"/>
    <w:rsid w:val="0004446D"/>
    <w:rsid w:val="000D5C84"/>
    <w:rsid w:val="00124A28"/>
    <w:rsid w:val="001935B3"/>
    <w:rsid w:val="00254493"/>
    <w:rsid w:val="00397FBB"/>
    <w:rsid w:val="003F1374"/>
    <w:rsid w:val="00415864"/>
    <w:rsid w:val="004A1854"/>
    <w:rsid w:val="005847F5"/>
    <w:rsid w:val="005A2CFA"/>
    <w:rsid w:val="005A4E70"/>
    <w:rsid w:val="006C5E61"/>
    <w:rsid w:val="007316C2"/>
    <w:rsid w:val="007C213A"/>
    <w:rsid w:val="00813A23"/>
    <w:rsid w:val="00846525"/>
    <w:rsid w:val="0089038E"/>
    <w:rsid w:val="00896E56"/>
    <w:rsid w:val="008A23E9"/>
    <w:rsid w:val="009253CD"/>
    <w:rsid w:val="009C5B4C"/>
    <w:rsid w:val="00A33FD4"/>
    <w:rsid w:val="00A42730"/>
    <w:rsid w:val="00AF64A4"/>
    <w:rsid w:val="00B654E4"/>
    <w:rsid w:val="00B82AD5"/>
    <w:rsid w:val="00BA746B"/>
    <w:rsid w:val="00C06FFA"/>
    <w:rsid w:val="00C20465"/>
    <w:rsid w:val="00C37F16"/>
    <w:rsid w:val="00CB2F35"/>
    <w:rsid w:val="00D52645"/>
    <w:rsid w:val="00D91C5C"/>
    <w:rsid w:val="00E33CDB"/>
    <w:rsid w:val="00E541A9"/>
    <w:rsid w:val="00E90B32"/>
    <w:rsid w:val="00F83C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5B21A5E4DC472588FA61076EFED785">
    <w:name w:val="5F5B21A5E4DC472588FA61076EFED785"/>
    <w:rsid w:val="00D91C5C"/>
  </w:style>
  <w:style w:type="paragraph" w:customStyle="1" w:styleId="48AC7EBC37C64F738C1CAACA3D73A4EE">
    <w:name w:val="48AC7EBC37C64F738C1CAACA3D73A4EE"/>
    <w:rsid w:val="00D91C5C"/>
  </w:style>
  <w:style w:type="paragraph" w:customStyle="1" w:styleId="70D489B7E27F476EA8084DB9AAF5AA35">
    <w:name w:val="70D489B7E27F476EA8084DB9AAF5AA35"/>
    <w:rsid w:val="00D91C5C"/>
  </w:style>
  <w:style w:type="paragraph" w:customStyle="1" w:styleId="E0A89788CF3D4D87B3A3C7FCC54A727E">
    <w:name w:val="E0A89788CF3D4D87B3A3C7FCC54A727E"/>
    <w:rsid w:val="00D91C5C"/>
  </w:style>
  <w:style w:type="character" w:styleId="PlaceholderText">
    <w:name w:val="Placeholder Text"/>
    <w:basedOn w:val="DefaultParagraphFont"/>
    <w:uiPriority w:val="99"/>
    <w:semiHidden/>
    <w:rsid w:val="00896E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2023-09-29T00:00:00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4CC7EEDB16536A469A8278295FBFE70E" ma:contentTypeVersion="7" ma:contentTypeDescription="Create a new document." ma:contentTypeScope="" ma:versionID="409362b07438f0a2a3fa663b56817458">
  <xsd:schema xmlns:xsd="http://www.w3.org/2001/XMLSchema" xmlns:xs="http://www.w3.org/2001/XMLSchema" xmlns:p="http://schemas.microsoft.com/office/2006/metadata/properties" xmlns:ns3="c94038ff-e220-4f3d-8840-2cc3720c3522" xmlns:ns4="dc6deeee-a672-4ca1-9e88-7a861c4193b6" targetNamespace="http://schemas.microsoft.com/office/2006/metadata/properties" ma:root="true" ma:fieldsID="bf55317fc34d6106e2b6ec9f4d31db31" ns3:_="" ns4:_="">
    <xsd:import namespace="c94038ff-e220-4f3d-8840-2cc3720c3522"/>
    <xsd:import namespace="dc6deeee-a672-4ca1-9e88-7a861c4193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4038ff-e220-4f3d-8840-2cc3720c35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c6deeee-a672-4ca1-9e88-7a861c4193b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4066AA-191D-461A-AF26-88D78A29BA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49F7603-157C-4564-8392-D560F963FFBB}">
  <ds:schemaRefs>
    <ds:schemaRef ds:uri="http://schemas.openxmlformats.org/officeDocument/2006/bibliography"/>
  </ds:schemaRefs>
</ds:datastoreItem>
</file>

<file path=customXml/itemProps4.xml><?xml version="1.0" encoding="utf-8"?>
<ds:datastoreItem xmlns:ds="http://schemas.openxmlformats.org/officeDocument/2006/customXml" ds:itemID="{01CFBA24-0E25-475F-87E3-92EC4E8FC897}">
  <ds:schemaRefs>
    <ds:schemaRef ds:uri="http://schemas.microsoft.com/sharepoint/v3/contenttype/forms"/>
  </ds:schemaRefs>
</ds:datastoreItem>
</file>

<file path=customXml/itemProps5.xml><?xml version="1.0" encoding="utf-8"?>
<ds:datastoreItem xmlns:ds="http://schemas.openxmlformats.org/officeDocument/2006/customXml" ds:itemID="{A221B4DE-E575-4D8D-94FF-8CFCA3F3A4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4038ff-e220-4f3d-8840-2cc3720c3522"/>
    <ds:schemaRef ds:uri="dc6deeee-a672-4ca1-9e88-7a861c4193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3982</TotalTime>
  <Pages>16</Pages>
  <Words>1787</Words>
  <Characters>10187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ECEN 250 – Lab 7</vt:lpstr>
    </vt:vector>
  </TitlesOfParts>
  <Company>Brigham Young University - Idaho</Company>
  <LinksUpToDate>false</LinksUpToDate>
  <CharactersWithSpaces>11951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ECEN 250 – Lab 7</dc:title>
  <dc:subject>Buffer – Assemble, Troubleshoot, Evaluate Performance, and Lab Equipment.docx</dc:subject>
  <dc:creator>Ortiz Hernandez, Carlos</dc:creator>
  <cp:keywords/>
  <dc:description/>
  <cp:lastModifiedBy>Ezra Senanu</cp:lastModifiedBy>
  <cp:revision>21</cp:revision>
  <dcterms:created xsi:type="dcterms:W3CDTF">2022-04-29T14:51:00Z</dcterms:created>
  <dcterms:modified xsi:type="dcterms:W3CDTF">2024-06-26T05:02:00Z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0x0101004CC7EEDB16536A469A8278295FBFE70E</vt:lpwstr>
  </property>
</Properties>
</file>